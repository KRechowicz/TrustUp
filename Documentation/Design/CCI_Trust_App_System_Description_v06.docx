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9062"/>
      </w:tblGrid>
      <w:tr w:rsidR="009F6E3E" w:rsidRPr="00407986" w14:paraId="12AC4408" w14:textId="77777777" w:rsidTr="072604EC">
        <w:trPr>
          <w:trHeight w:val="2542"/>
        </w:trPr>
        <w:tc>
          <w:tcPr>
            <w:tcW w:w="9062" w:type="dxa"/>
            <w:tcBorders>
              <w:top w:val="single" w:sz="4" w:space="0" w:color="auto"/>
              <w:left w:val="single" w:sz="4" w:space="0" w:color="auto"/>
              <w:bottom w:val="single" w:sz="4" w:space="0" w:color="auto"/>
              <w:right w:val="single" w:sz="4" w:space="0" w:color="auto"/>
            </w:tcBorders>
            <w:tcMar>
              <w:right w:w="0" w:type="dxa"/>
            </w:tcMar>
          </w:tcPr>
          <w:p w14:paraId="6CF196E4" w14:textId="14C56345" w:rsidR="00051FA1" w:rsidRPr="00407986" w:rsidRDefault="553E6125" w:rsidP="00051FA1">
            <w:pPr>
              <w:jc w:val="center"/>
              <w:rPr>
                <w:b/>
                <w:sz w:val="48"/>
              </w:rPr>
            </w:pPr>
            <w:r>
              <w:rPr>
                <w:noProof/>
              </w:rPr>
              <w:drawing>
                <wp:inline distT="0" distB="0" distL="0" distR="0" wp14:anchorId="737DFEFE" wp14:editId="6E2A34A6">
                  <wp:extent cx="2219635" cy="100026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2219635" cy="1000265"/>
                          </a:xfrm>
                          <a:prstGeom prst="rect">
                            <a:avLst/>
                          </a:prstGeom>
                        </pic:spPr>
                      </pic:pic>
                    </a:graphicData>
                  </a:graphic>
                </wp:inline>
              </w:drawing>
            </w:r>
          </w:p>
          <w:p w14:paraId="24C4AF71" w14:textId="5FCD4355" w:rsidR="003C265E" w:rsidRPr="00407986" w:rsidRDefault="00B83BAD" w:rsidP="00051FA1">
            <w:pPr>
              <w:jc w:val="center"/>
              <w:rPr>
                <w:b/>
                <w:sz w:val="36"/>
                <w:szCs w:val="18"/>
              </w:rPr>
            </w:pPr>
            <w:bookmarkStart w:id="0" w:name="_Hlk43111129"/>
            <w:proofErr w:type="spellStart"/>
            <w:r>
              <w:rPr>
                <w:b/>
                <w:sz w:val="36"/>
                <w:szCs w:val="18"/>
              </w:rPr>
              <w:t>TRUSTup</w:t>
            </w:r>
            <w:proofErr w:type="spellEnd"/>
            <w:r>
              <w:rPr>
                <w:b/>
                <w:sz w:val="36"/>
                <w:szCs w:val="18"/>
              </w:rPr>
              <w:t xml:space="preserve"> –</w:t>
            </w:r>
            <w:r w:rsidR="00D86442">
              <w:rPr>
                <w:b/>
                <w:sz w:val="36"/>
                <w:szCs w:val="18"/>
              </w:rPr>
              <w:t xml:space="preserve"> </w:t>
            </w:r>
            <w:r>
              <w:rPr>
                <w:b/>
                <w:sz w:val="36"/>
                <w:szCs w:val="18"/>
              </w:rPr>
              <w:t>application for creating cyber-trust in connected homes</w:t>
            </w:r>
          </w:p>
          <w:bookmarkEnd w:id="0"/>
          <w:p w14:paraId="6D55E12C" w14:textId="58EB86BE" w:rsidR="009F6E3E" w:rsidRPr="00407986" w:rsidRDefault="009F6E3E" w:rsidP="00051FA1">
            <w:pPr>
              <w:jc w:val="center"/>
            </w:pPr>
          </w:p>
        </w:tc>
      </w:tr>
      <w:tr w:rsidR="003C265E" w:rsidRPr="00407986" w14:paraId="13E0E658" w14:textId="77777777" w:rsidTr="072604EC">
        <w:trPr>
          <w:trHeight w:val="1744"/>
        </w:trPr>
        <w:tc>
          <w:tcPr>
            <w:tcW w:w="9062" w:type="dxa"/>
            <w:tcBorders>
              <w:top w:val="single" w:sz="4" w:space="0" w:color="auto"/>
              <w:left w:val="single" w:sz="4" w:space="0" w:color="auto"/>
              <w:bottom w:val="single" w:sz="4" w:space="0" w:color="auto"/>
              <w:right w:val="single" w:sz="4" w:space="0" w:color="auto"/>
            </w:tcBorders>
            <w:vAlign w:val="center"/>
          </w:tcPr>
          <w:p w14:paraId="033F310A" w14:textId="171C17F6" w:rsidR="00051FA1" w:rsidRDefault="003B2D2E" w:rsidP="00B20DE5">
            <w:pPr>
              <w:jc w:val="center"/>
              <w:rPr>
                <w:b/>
                <w:sz w:val="48"/>
                <w:szCs w:val="40"/>
              </w:rPr>
            </w:pPr>
            <w:r w:rsidRPr="00407986">
              <w:rPr>
                <w:b/>
                <w:sz w:val="48"/>
                <w:szCs w:val="40"/>
              </w:rPr>
              <w:t xml:space="preserve">System Description </w:t>
            </w:r>
            <w:r w:rsidR="00E969D1">
              <w:rPr>
                <w:b/>
                <w:sz w:val="48"/>
                <w:szCs w:val="40"/>
              </w:rPr>
              <w:t>Document</w:t>
            </w:r>
          </w:p>
          <w:p w14:paraId="75BAA1DF" w14:textId="1028AB45" w:rsidR="00051FA1" w:rsidRPr="00407986" w:rsidRDefault="00051FA1" w:rsidP="00B20DE5">
            <w:pPr>
              <w:jc w:val="center"/>
              <w:rPr>
                <w:b/>
                <w:sz w:val="48"/>
                <w:szCs w:val="40"/>
              </w:rPr>
            </w:pPr>
          </w:p>
        </w:tc>
      </w:tr>
      <w:tr w:rsidR="003C265E" w:rsidRPr="00407986" w14:paraId="0C09E389" w14:textId="77777777" w:rsidTr="072604EC">
        <w:tc>
          <w:tcPr>
            <w:tcW w:w="9062" w:type="dxa"/>
            <w:tcBorders>
              <w:top w:val="single" w:sz="4" w:space="0" w:color="auto"/>
              <w:left w:val="single" w:sz="4" w:space="0" w:color="auto"/>
              <w:bottom w:val="single" w:sz="4" w:space="0" w:color="auto"/>
              <w:right w:val="single" w:sz="4" w:space="0" w:color="auto"/>
            </w:tcBorders>
            <w:vAlign w:val="center"/>
          </w:tcPr>
          <w:p w14:paraId="35F17B09" w14:textId="2BB3419E" w:rsidR="003C265E" w:rsidRPr="00407986" w:rsidRDefault="0014776B" w:rsidP="003C265E">
            <w:pPr>
              <w:jc w:val="right"/>
              <w:rPr>
                <w:b/>
                <w:sz w:val="32"/>
                <w:szCs w:val="32"/>
              </w:rPr>
            </w:pPr>
            <w:r w:rsidRPr="00407986">
              <w:rPr>
                <w:b/>
                <w:sz w:val="32"/>
                <w:szCs w:val="32"/>
              </w:rPr>
              <w:t xml:space="preserve">Document Version: </w:t>
            </w:r>
            <w:r w:rsidRPr="00CB1062">
              <w:rPr>
                <w:bCs/>
                <w:sz w:val="32"/>
                <w:szCs w:val="32"/>
              </w:rPr>
              <w:t>0.</w:t>
            </w:r>
            <w:r w:rsidR="00D069CB">
              <w:rPr>
                <w:bCs/>
                <w:sz w:val="32"/>
                <w:szCs w:val="32"/>
              </w:rPr>
              <w:t>3</w:t>
            </w:r>
          </w:p>
        </w:tc>
      </w:tr>
      <w:tr w:rsidR="003C265E" w:rsidRPr="00407986" w14:paraId="03A39CC9" w14:textId="77777777" w:rsidTr="072604EC">
        <w:trPr>
          <w:trHeight w:val="453"/>
        </w:trPr>
        <w:tc>
          <w:tcPr>
            <w:tcW w:w="9062" w:type="dxa"/>
            <w:tcBorders>
              <w:top w:val="single" w:sz="4" w:space="0" w:color="auto"/>
              <w:left w:val="single" w:sz="4" w:space="0" w:color="auto"/>
              <w:bottom w:val="single" w:sz="4" w:space="0" w:color="auto"/>
              <w:right w:val="single" w:sz="4" w:space="0" w:color="auto"/>
            </w:tcBorders>
          </w:tcPr>
          <w:p w14:paraId="726ABB62" w14:textId="63CE2AF2" w:rsidR="0067104D" w:rsidRPr="00407986" w:rsidRDefault="0014776B" w:rsidP="1416AE01">
            <w:pPr>
              <w:jc w:val="right"/>
              <w:rPr>
                <w:b/>
                <w:bCs/>
                <w:sz w:val="32"/>
                <w:szCs w:val="32"/>
              </w:rPr>
            </w:pPr>
            <w:r w:rsidRPr="1416AE01">
              <w:rPr>
                <w:b/>
                <w:bCs/>
                <w:sz w:val="32"/>
                <w:szCs w:val="32"/>
              </w:rPr>
              <w:t xml:space="preserve">Date: </w:t>
            </w:r>
            <w:r w:rsidR="00714C6D">
              <w:rPr>
                <w:sz w:val="32"/>
                <w:szCs w:val="32"/>
              </w:rPr>
              <w:fldChar w:fldCharType="begin"/>
            </w:r>
            <w:r w:rsidR="00714C6D">
              <w:rPr>
                <w:sz w:val="32"/>
                <w:szCs w:val="32"/>
              </w:rPr>
              <w:instrText xml:space="preserve"> DATE \@ "M/d/yyyy" </w:instrText>
            </w:r>
            <w:r w:rsidR="00714C6D">
              <w:rPr>
                <w:sz w:val="32"/>
                <w:szCs w:val="32"/>
              </w:rPr>
              <w:fldChar w:fldCharType="separate"/>
            </w:r>
            <w:r w:rsidR="006E5448">
              <w:rPr>
                <w:noProof/>
                <w:sz w:val="32"/>
                <w:szCs w:val="32"/>
              </w:rPr>
              <w:t>5/7/2021</w:t>
            </w:r>
            <w:r w:rsidR="00714C6D">
              <w:rPr>
                <w:sz w:val="32"/>
                <w:szCs w:val="32"/>
              </w:rPr>
              <w:fldChar w:fldCharType="end"/>
            </w:r>
          </w:p>
        </w:tc>
      </w:tr>
      <w:tr w:rsidR="00CB1062" w:rsidRPr="00407986" w14:paraId="084C1F09" w14:textId="77777777" w:rsidTr="072604EC">
        <w:trPr>
          <w:trHeight w:val="1493"/>
        </w:trPr>
        <w:tc>
          <w:tcPr>
            <w:tcW w:w="9062" w:type="dxa"/>
            <w:tcBorders>
              <w:top w:val="single" w:sz="4" w:space="0" w:color="auto"/>
              <w:left w:val="single" w:sz="4" w:space="0" w:color="auto"/>
              <w:bottom w:val="single" w:sz="4" w:space="0" w:color="auto"/>
              <w:right w:val="single" w:sz="4" w:space="0" w:color="auto"/>
            </w:tcBorders>
          </w:tcPr>
          <w:p w14:paraId="0D96A80B" w14:textId="2388E66B" w:rsidR="00CB1062" w:rsidRPr="00407986" w:rsidRDefault="00CB1062" w:rsidP="1416AE01">
            <w:pPr>
              <w:jc w:val="right"/>
              <w:rPr>
                <w:b/>
                <w:bCs/>
                <w:sz w:val="32"/>
                <w:szCs w:val="32"/>
              </w:rPr>
            </w:pPr>
            <w:r w:rsidRPr="1416AE01">
              <w:rPr>
                <w:b/>
                <w:bCs/>
                <w:sz w:val="32"/>
                <w:szCs w:val="32"/>
              </w:rPr>
              <w:t xml:space="preserve">Last edited by: </w:t>
            </w:r>
            <w:r w:rsidR="00D54C5E">
              <w:rPr>
                <w:sz w:val="32"/>
                <w:szCs w:val="32"/>
              </w:rPr>
              <w:fldChar w:fldCharType="begin"/>
            </w:r>
            <w:r w:rsidR="00D54C5E">
              <w:rPr>
                <w:sz w:val="32"/>
                <w:szCs w:val="32"/>
              </w:rPr>
              <w:instrText xml:space="preserve"> AUTHOR  \* FirstCap  \* MERGEFORMAT </w:instrText>
            </w:r>
            <w:r w:rsidR="00D54C5E">
              <w:rPr>
                <w:sz w:val="32"/>
                <w:szCs w:val="32"/>
              </w:rPr>
              <w:fldChar w:fldCharType="separate"/>
            </w:r>
            <w:r w:rsidR="009B0785">
              <w:rPr>
                <w:noProof/>
                <w:sz w:val="32"/>
                <w:szCs w:val="32"/>
              </w:rPr>
              <w:t>Rechowicz, Krzysztof J.</w:t>
            </w:r>
            <w:r w:rsidR="00D54C5E">
              <w:rPr>
                <w:sz w:val="32"/>
                <w:szCs w:val="32"/>
              </w:rPr>
              <w:fldChar w:fldCharType="end"/>
            </w:r>
          </w:p>
          <w:p w14:paraId="67B9660A" w14:textId="77777777" w:rsidR="00CB1062" w:rsidRPr="00407986" w:rsidRDefault="00CB1062" w:rsidP="00CB1062">
            <w:pPr>
              <w:jc w:val="right"/>
              <w:rPr>
                <w:b/>
                <w:sz w:val="32"/>
                <w:szCs w:val="32"/>
              </w:rPr>
            </w:pPr>
          </w:p>
          <w:p w14:paraId="25AD66C3" w14:textId="77777777" w:rsidR="00CB1062" w:rsidRPr="00407986" w:rsidRDefault="00CB1062" w:rsidP="003C265E">
            <w:pPr>
              <w:jc w:val="right"/>
              <w:rPr>
                <w:b/>
                <w:sz w:val="32"/>
                <w:szCs w:val="32"/>
              </w:rPr>
            </w:pPr>
          </w:p>
        </w:tc>
      </w:tr>
      <w:tr w:rsidR="003C265E" w:rsidRPr="00407986" w14:paraId="4B971FEA" w14:textId="77777777" w:rsidTr="072604EC">
        <w:tc>
          <w:tcPr>
            <w:tcW w:w="9062" w:type="dxa"/>
            <w:tcBorders>
              <w:top w:val="single" w:sz="4" w:space="0" w:color="auto"/>
              <w:left w:val="single" w:sz="4" w:space="0" w:color="auto"/>
              <w:bottom w:val="single" w:sz="4" w:space="0" w:color="auto"/>
              <w:right w:val="single" w:sz="4" w:space="0" w:color="auto"/>
            </w:tcBorders>
          </w:tcPr>
          <w:p w14:paraId="6F2DD025" w14:textId="4DCE3A93" w:rsidR="00AF291A" w:rsidRPr="00407986" w:rsidRDefault="00C50C6E" w:rsidP="00B83BAD">
            <w:pPr>
              <w:rPr>
                <w:bCs/>
              </w:rPr>
            </w:pPr>
            <w:r w:rsidRPr="00407986">
              <w:rPr>
                <w:bCs/>
                <w:szCs w:val="20"/>
              </w:rPr>
              <w:t xml:space="preserve">Developed by </w:t>
            </w:r>
            <w:r w:rsidR="00B83BAD">
              <w:rPr>
                <w:bCs/>
                <w:szCs w:val="20"/>
              </w:rPr>
              <w:t>W&amp;M and ODU</w:t>
            </w:r>
            <w:r w:rsidRPr="00407986">
              <w:rPr>
                <w:bCs/>
                <w:szCs w:val="20"/>
              </w:rPr>
              <w:t xml:space="preserve"> under </w:t>
            </w:r>
            <w:r w:rsidR="00CD5ED4">
              <w:rPr>
                <w:bCs/>
                <w:szCs w:val="20"/>
              </w:rPr>
              <w:t xml:space="preserve">the </w:t>
            </w:r>
            <w:r w:rsidR="00B83BAD">
              <w:rPr>
                <w:bCs/>
                <w:szCs w:val="20"/>
              </w:rPr>
              <w:t>Co</w:t>
            </w:r>
            <w:r w:rsidR="00CD5ED4">
              <w:rPr>
                <w:bCs/>
                <w:szCs w:val="20"/>
              </w:rPr>
              <w:t>a</w:t>
            </w:r>
            <w:r w:rsidR="00B83BAD">
              <w:rPr>
                <w:bCs/>
                <w:szCs w:val="20"/>
              </w:rPr>
              <w:t xml:space="preserve">stal VA </w:t>
            </w:r>
            <w:r w:rsidR="00B83BAD" w:rsidRPr="00B83BAD">
              <w:rPr>
                <w:bCs/>
                <w:szCs w:val="20"/>
              </w:rPr>
              <w:t>Commonwealth Cyber Initiative</w:t>
            </w:r>
            <w:r w:rsidR="00B83BAD">
              <w:rPr>
                <w:bCs/>
                <w:szCs w:val="20"/>
              </w:rPr>
              <w:t xml:space="preserve"> --</w:t>
            </w:r>
            <w:r w:rsidRPr="00407986">
              <w:rPr>
                <w:bCs/>
              </w:rPr>
              <w:t xml:space="preserve"> </w:t>
            </w:r>
            <w:bookmarkStart w:id="1" w:name="_Hlk62018204"/>
            <w:r w:rsidR="002B02D1">
              <w:rPr>
                <w:bCs/>
              </w:rPr>
              <w:t>"</w:t>
            </w:r>
            <w:r w:rsidR="00B83BAD" w:rsidRPr="00B83BAD">
              <w:rPr>
                <w:bCs/>
              </w:rPr>
              <w:t>Trust, Interoperability and Inclusion: A Framework for Creating Cyber-Trust in Connected Homes</w:t>
            </w:r>
            <w:r w:rsidRPr="00407986">
              <w:rPr>
                <w:bCs/>
              </w:rPr>
              <w:t>.</w:t>
            </w:r>
            <w:bookmarkEnd w:id="1"/>
            <w:r w:rsidR="002B02D1">
              <w:rPr>
                <w:bCs/>
              </w:rPr>
              <w:t>"</w:t>
            </w:r>
          </w:p>
        </w:tc>
      </w:tr>
      <w:tr w:rsidR="003C265E" w:rsidRPr="00407986" w14:paraId="1EB68988" w14:textId="77777777" w:rsidTr="072604EC">
        <w:trPr>
          <w:trHeight w:val="5662"/>
        </w:trPr>
        <w:tc>
          <w:tcPr>
            <w:tcW w:w="9062" w:type="dxa"/>
            <w:tcBorders>
              <w:top w:val="single" w:sz="4" w:space="0" w:color="auto"/>
            </w:tcBorders>
            <w:vAlign w:val="bottom"/>
          </w:tcPr>
          <w:p w14:paraId="036FF612" w14:textId="77777777" w:rsidR="0067104D" w:rsidRPr="00407986" w:rsidRDefault="0067104D" w:rsidP="0067104D">
            <w:pPr>
              <w:pStyle w:val="Heading1"/>
            </w:pPr>
            <w:bookmarkStart w:id="2" w:name="_Toc71291925"/>
            <w:r w:rsidRPr="00407986">
              <w:lastRenderedPageBreak/>
              <w:t>Executive Summary</w:t>
            </w:r>
            <w:bookmarkEnd w:id="2"/>
          </w:p>
          <w:p w14:paraId="478BB1BB" w14:textId="1597CD1D" w:rsidR="00B83BAD" w:rsidRDefault="00D86442" w:rsidP="0067104D">
            <w:r>
              <w:t xml:space="preserve">The </w:t>
            </w:r>
            <w:proofErr w:type="spellStart"/>
            <w:r>
              <w:t>TRUSTup</w:t>
            </w:r>
            <w:proofErr w:type="spellEnd"/>
            <w:r>
              <w:t xml:space="preserve"> is a </w:t>
            </w:r>
            <w:r w:rsidR="00EF36EB">
              <w:t>software solution</w:t>
            </w:r>
            <w:r>
              <w:t xml:space="preserve"> for creating cyber-trust in connected homes by implementing a cyber-trust framework that takes into account the 1) manufacturer, configuration and interoperability of devices in a home, 2) the experience, background and position on individuals occupying the space on a spectrum (hearing, vision, physical/motor, and autism) and 3) the content, type, and amount of data being collected, whether disclosed or undisclosed.</w:t>
            </w:r>
          </w:p>
          <w:p w14:paraId="3AEA71FF" w14:textId="52F10B68" w:rsidR="00EF36EB" w:rsidRDefault="00EF36EB" w:rsidP="00EF36EB">
            <w:proofErr w:type="spellStart"/>
            <w:r>
              <w:t>TRUSTup</w:t>
            </w:r>
            <w:proofErr w:type="spellEnd"/>
            <w:r>
              <w:t xml:space="preserve"> comes from </w:t>
            </w:r>
            <w:r w:rsidR="00CD5ED4">
              <w:t xml:space="preserve">the </w:t>
            </w:r>
            <w:r>
              <w:t>realization modern Western homes are increasingly equipped with smart and connected devices. This multiplication of sensors brings into the home a multitude of multimodal interfaces (voice, web, tactile), hidden tracking, embedded automation, and adaptive learning. As a result, the home of the future is a massive data collection ecosystem that can be misused for economic and financial gain and is vulnerable to cyber-attacks. The homeowner is often unaware of the data being collected or the security risk they face by introducing a new device in their living space. As a result, there is a deficit of trust between smart and connected spaces and the people occupying the space.</w:t>
            </w:r>
          </w:p>
          <w:p w14:paraId="45FD6162" w14:textId="0C6ADE49" w:rsidR="00EF36EB" w:rsidRDefault="00EF36EB" w:rsidP="00EF36EB">
            <w:r>
              <w:t xml:space="preserve">This deficit of trust has a critical impact. While </w:t>
            </w:r>
            <w:r w:rsidR="00CD5ED4">
              <w:t>a smart home</w:t>
            </w:r>
            <w:r w:rsidR="002B02D1">
              <w:t>'</w:t>
            </w:r>
            <w:r w:rsidR="00CD5ED4">
              <w:t>s goal</w:t>
            </w:r>
            <w:r>
              <w:t xml:space="preserve"> is to adapt to and support its occupants, current devices and algorithms are not trusted to adapt to the diversity of experience, background, preferences, and physical ranges routinely encountered in real life.</w:t>
            </w:r>
            <w:r w:rsidR="002B3FF5">
              <w:t xml:space="preserve"> </w:t>
            </w:r>
            <w:r>
              <w:t xml:space="preserve">As a result, </w:t>
            </w:r>
            <w:r w:rsidR="00CD5ED4">
              <w:t>people</w:t>
            </w:r>
            <w:r w:rsidR="002B02D1">
              <w:t>'</w:t>
            </w:r>
            <w:r w:rsidR="00CD5ED4">
              <w:t>s experiences</w:t>
            </w:r>
            <w:r>
              <w:t xml:space="preserve"> on a spectrum (hearing, vision, physical/motor, autism) are often not effectively accommodated. The solution is to increase trust between the people, connected objects, and the companies that make them.</w:t>
            </w:r>
          </w:p>
          <w:p w14:paraId="0ABEF0DF" w14:textId="3BD8182C" w:rsidR="0067104D" w:rsidRDefault="00CD5ED4" w:rsidP="00127C83">
            <w:r>
              <w:t xml:space="preserve">To address these challenges, </w:t>
            </w:r>
            <w:proofErr w:type="spellStart"/>
            <w:r w:rsidR="002B3FF5">
              <w:t>TRUSTup</w:t>
            </w:r>
            <w:proofErr w:type="spellEnd"/>
            <w:r>
              <w:t xml:space="preserve"> (1) detects and identifies connected IoT devices in the user</w:t>
            </w:r>
            <w:r w:rsidR="002B02D1">
              <w:t>'</w:t>
            </w:r>
            <w:r>
              <w:t>s home, (2) retrieves, processes</w:t>
            </w:r>
            <w:r w:rsidR="00E33E37">
              <w:t>,</w:t>
            </w:r>
            <w:r>
              <w:t xml:space="preserve"> and analyzes associated Privacy Policies (PPs) and Terms of Service</w:t>
            </w:r>
            <w:r w:rsidR="00E33E37">
              <w:t xml:space="preserve"> (</w:t>
            </w:r>
            <w:proofErr w:type="spellStart"/>
            <w:r w:rsidR="00FB703F">
              <w:t>ToS</w:t>
            </w:r>
            <w:proofErr w:type="spellEnd"/>
            <w:r w:rsidR="00E33E37">
              <w:t xml:space="preserve">), (3) identifies </w:t>
            </w:r>
            <w:bookmarkStart w:id="3" w:name="_Hlk63234448"/>
            <w:r w:rsidR="00E33E37" w:rsidRPr="00E33E37">
              <w:t>security-related software flaws</w:t>
            </w:r>
            <w:r w:rsidR="00E33E37">
              <w:t xml:space="preserve"> and</w:t>
            </w:r>
            <w:r w:rsidR="00E33E37" w:rsidRPr="00E33E37">
              <w:t xml:space="preserve"> misconfigurations </w:t>
            </w:r>
            <w:r w:rsidR="00E33E37">
              <w:t xml:space="preserve">by leveraging </w:t>
            </w:r>
            <w:r w:rsidR="00E33E37" w:rsidRPr="00E33E37">
              <w:t>the U.S. government repository</w:t>
            </w:r>
            <w:r w:rsidR="00E33E37">
              <w:t xml:space="preserve"> and social media</w:t>
            </w:r>
            <w:bookmarkEnd w:id="3"/>
            <w:r w:rsidR="00E33E37">
              <w:t xml:space="preserve">, (4) presents cyber-trust-related insights to the user through an accessible and inclusive interface. </w:t>
            </w:r>
          </w:p>
          <w:p w14:paraId="1807F2E2" w14:textId="77777777" w:rsidR="00E33E37" w:rsidRPr="00E33E37" w:rsidRDefault="00E33E37" w:rsidP="00127C83"/>
          <w:p w14:paraId="483B7C6E" w14:textId="03FD837C" w:rsidR="0067104D" w:rsidRDefault="0067104D" w:rsidP="00127C83">
            <w:pPr>
              <w:rPr>
                <w:bCs/>
                <w:sz w:val="32"/>
              </w:rPr>
            </w:pPr>
          </w:p>
          <w:p w14:paraId="2FA9D9CB" w14:textId="2215033F" w:rsidR="00E33E37" w:rsidRDefault="00E33E37" w:rsidP="00127C83">
            <w:pPr>
              <w:rPr>
                <w:bCs/>
                <w:sz w:val="32"/>
              </w:rPr>
            </w:pPr>
          </w:p>
          <w:p w14:paraId="1B2A5674" w14:textId="77777777" w:rsidR="00E33E37" w:rsidRPr="00407986" w:rsidRDefault="00E33E37" w:rsidP="00127C83">
            <w:pPr>
              <w:rPr>
                <w:bCs/>
                <w:sz w:val="32"/>
              </w:rPr>
            </w:pPr>
          </w:p>
          <w:p w14:paraId="25AAA632" w14:textId="5A2B3FCD" w:rsidR="0067104D" w:rsidRPr="00407986" w:rsidRDefault="0067104D" w:rsidP="00127C83">
            <w:pPr>
              <w:rPr>
                <w:bCs/>
                <w:sz w:val="32"/>
              </w:rPr>
            </w:pPr>
          </w:p>
        </w:tc>
      </w:tr>
    </w:tbl>
    <w:sdt>
      <w:sdtPr>
        <w:rPr>
          <w:rFonts w:asciiTheme="minorHAnsi" w:eastAsiaTheme="minorHAnsi" w:hAnsiTheme="minorHAnsi" w:cstheme="minorBidi"/>
          <w:b w:val="0"/>
          <w:bCs w:val="0"/>
          <w:color w:val="auto"/>
          <w:sz w:val="24"/>
          <w:szCs w:val="22"/>
          <w:lang w:eastAsia="en-US"/>
        </w:rPr>
        <w:id w:val="1059974116"/>
        <w:docPartObj>
          <w:docPartGallery w:val="Table of Contents"/>
          <w:docPartUnique/>
        </w:docPartObj>
      </w:sdtPr>
      <w:sdtEndPr>
        <w:rPr>
          <w:rFonts w:ascii="Times New Roman" w:eastAsia="Times New Roman" w:hAnsi="Times New Roman" w:cs="Times New Roman"/>
          <w:szCs w:val="24"/>
        </w:rPr>
      </w:sdtEndPr>
      <w:sdtContent>
        <w:p w14:paraId="4D3EC89C" w14:textId="0684282F" w:rsidR="00994DAD" w:rsidRPr="00407986" w:rsidRDefault="00994DAD">
          <w:pPr>
            <w:pStyle w:val="TOCHeading"/>
          </w:pPr>
          <w:r w:rsidRPr="00407986">
            <w:rPr>
              <w:color w:val="auto"/>
            </w:rPr>
            <w:t>Table of Contents</w:t>
          </w:r>
        </w:p>
        <w:p w14:paraId="1C02E5B6" w14:textId="71BEC46A" w:rsidR="006E5448" w:rsidRDefault="00994DAD">
          <w:pPr>
            <w:pStyle w:val="TOC1"/>
            <w:tabs>
              <w:tab w:val="right" w:leader="dot" w:pos="9062"/>
            </w:tabs>
            <w:rPr>
              <w:rFonts w:eastAsiaTheme="minorEastAsia"/>
              <w:noProof/>
              <w:szCs w:val="24"/>
            </w:rPr>
          </w:pPr>
          <w:r w:rsidRPr="00C950CF">
            <w:fldChar w:fldCharType="begin"/>
          </w:r>
          <w:r w:rsidRPr="00407986">
            <w:instrText xml:space="preserve"> TOC \o "1-3" \h \z \u </w:instrText>
          </w:r>
          <w:r w:rsidRPr="00C950CF">
            <w:fldChar w:fldCharType="separate"/>
          </w:r>
          <w:hyperlink w:anchor="_Toc71291925" w:history="1">
            <w:r w:rsidR="006E5448" w:rsidRPr="0010235D">
              <w:rPr>
                <w:rStyle w:val="Hyperlink"/>
                <w:noProof/>
              </w:rPr>
              <w:t>Executive Summary</w:t>
            </w:r>
            <w:r w:rsidR="006E5448">
              <w:rPr>
                <w:noProof/>
                <w:webHidden/>
              </w:rPr>
              <w:tab/>
            </w:r>
            <w:r w:rsidR="006E5448">
              <w:rPr>
                <w:noProof/>
                <w:webHidden/>
              </w:rPr>
              <w:fldChar w:fldCharType="begin"/>
            </w:r>
            <w:r w:rsidR="006E5448">
              <w:rPr>
                <w:noProof/>
                <w:webHidden/>
              </w:rPr>
              <w:instrText xml:space="preserve"> PAGEREF _Toc71291925 \h </w:instrText>
            </w:r>
            <w:r w:rsidR="006E5448">
              <w:rPr>
                <w:noProof/>
                <w:webHidden/>
              </w:rPr>
            </w:r>
            <w:r w:rsidR="006E5448">
              <w:rPr>
                <w:noProof/>
                <w:webHidden/>
              </w:rPr>
              <w:fldChar w:fldCharType="separate"/>
            </w:r>
            <w:r w:rsidR="006E5448">
              <w:rPr>
                <w:noProof/>
                <w:webHidden/>
              </w:rPr>
              <w:t>2</w:t>
            </w:r>
            <w:r w:rsidR="006E5448">
              <w:rPr>
                <w:noProof/>
                <w:webHidden/>
              </w:rPr>
              <w:fldChar w:fldCharType="end"/>
            </w:r>
          </w:hyperlink>
        </w:p>
        <w:p w14:paraId="3633499D" w14:textId="635BC8F0" w:rsidR="006E5448" w:rsidRDefault="006E5448">
          <w:pPr>
            <w:pStyle w:val="TOC1"/>
            <w:tabs>
              <w:tab w:val="right" w:leader="dot" w:pos="9062"/>
            </w:tabs>
            <w:rPr>
              <w:rFonts w:eastAsiaTheme="minorEastAsia"/>
              <w:noProof/>
              <w:szCs w:val="24"/>
            </w:rPr>
          </w:pPr>
          <w:hyperlink w:anchor="_Toc71291926" w:history="1">
            <w:r w:rsidRPr="0010235D">
              <w:rPr>
                <w:rStyle w:val="Hyperlink"/>
                <w:noProof/>
              </w:rPr>
              <w:t>Acronyms and Abbreviations</w:t>
            </w:r>
            <w:r>
              <w:rPr>
                <w:noProof/>
                <w:webHidden/>
              </w:rPr>
              <w:tab/>
            </w:r>
            <w:r>
              <w:rPr>
                <w:noProof/>
                <w:webHidden/>
              </w:rPr>
              <w:fldChar w:fldCharType="begin"/>
            </w:r>
            <w:r>
              <w:rPr>
                <w:noProof/>
                <w:webHidden/>
              </w:rPr>
              <w:instrText xml:space="preserve"> PAGEREF _Toc71291926 \h </w:instrText>
            </w:r>
            <w:r>
              <w:rPr>
                <w:noProof/>
                <w:webHidden/>
              </w:rPr>
            </w:r>
            <w:r>
              <w:rPr>
                <w:noProof/>
                <w:webHidden/>
              </w:rPr>
              <w:fldChar w:fldCharType="separate"/>
            </w:r>
            <w:r>
              <w:rPr>
                <w:noProof/>
                <w:webHidden/>
              </w:rPr>
              <w:t>4</w:t>
            </w:r>
            <w:r>
              <w:rPr>
                <w:noProof/>
                <w:webHidden/>
              </w:rPr>
              <w:fldChar w:fldCharType="end"/>
            </w:r>
          </w:hyperlink>
        </w:p>
        <w:p w14:paraId="689BE559" w14:textId="5BDEE7EA" w:rsidR="006E5448" w:rsidRDefault="006E5448">
          <w:pPr>
            <w:pStyle w:val="TOC1"/>
            <w:tabs>
              <w:tab w:val="right" w:leader="dot" w:pos="9062"/>
            </w:tabs>
            <w:rPr>
              <w:rFonts w:eastAsiaTheme="minorEastAsia"/>
              <w:noProof/>
              <w:szCs w:val="24"/>
            </w:rPr>
          </w:pPr>
          <w:hyperlink w:anchor="_Toc71291927" w:history="1">
            <w:r w:rsidRPr="0010235D">
              <w:rPr>
                <w:rStyle w:val="Hyperlink"/>
                <w:noProof/>
              </w:rPr>
              <w:t>Terms and Definitions</w:t>
            </w:r>
            <w:r>
              <w:rPr>
                <w:noProof/>
                <w:webHidden/>
              </w:rPr>
              <w:tab/>
            </w:r>
            <w:r>
              <w:rPr>
                <w:noProof/>
                <w:webHidden/>
              </w:rPr>
              <w:fldChar w:fldCharType="begin"/>
            </w:r>
            <w:r>
              <w:rPr>
                <w:noProof/>
                <w:webHidden/>
              </w:rPr>
              <w:instrText xml:space="preserve"> PAGEREF _Toc71291927 \h </w:instrText>
            </w:r>
            <w:r>
              <w:rPr>
                <w:noProof/>
                <w:webHidden/>
              </w:rPr>
            </w:r>
            <w:r>
              <w:rPr>
                <w:noProof/>
                <w:webHidden/>
              </w:rPr>
              <w:fldChar w:fldCharType="separate"/>
            </w:r>
            <w:r>
              <w:rPr>
                <w:noProof/>
                <w:webHidden/>
              </w:rPr>
              <w:t>4</w:t>
            </w:r>
            <w:r>
              <w:rPr>
                <w:noProof/>
                <w:webHidden/>
              </w:rPr>
              <w:fldChar w:fldCharType="end"/>
            </w:r>
          </w:hyperlink>
        </w:p>
        <w:p w14:paraId="3FBA74F4" w14:textId="661B9C6B" w:rsidR="006E5448" w:rsidRDefault="006E5448">
          <w:pPr>
            <w:pStyle w:val="TOC1"/>
            <w:tabs>
              <w:tab w:val="left" w:pos="480"/>
              <w:tab w:val="right" w:leader="dot" w:pos="9062"/>
            </w:tabs>
            <w:rPr>
              <w:rFonts w:eastAsiaTheme="minorEastAsia"/>
              <w:noProof/>
              <w:szCs w:val="24"/>
            </w:rPr>
          </w:pPr>
          <w:hyperlink w:anchor="_Toc71291928" w:history="1">
            <w:r w:rsidRPr="0010235D">
              <w:rPr>
                <w:rStyle w:val="Hyperlink"/>
                <w:noProof/>
              </w:rPr>
              <w:t>1.</w:t>
            </w:r>
            <w:r>
              <w:rPr>
                <w:rFonts w:eastAsiaTheme="minorEastAsia"/>
                <w:noProof/>
                <w:szCs w:val="24"/>
              </w:rPr>
              <w:tab/>
            </w:r>
            <w:r w:rsidRPr="0010235D">
              <w:rPr>
                <w:rStyle w:val="Hyperlink"/>
                <w:noProof/>
              </w:rPr>
              <w:t>Introduction</w:t>
            </w:r>
            <w:r>
              <w:rPr>
                <w:noProof/>
                <w:webHidden/>
              </w:rPr>
              <w:tab/>
            </w:r>
            <w:r>
              <w:rPr>
                <w:noProof/>
                <w:webHidden/>
              </w:rPr>
              <w:fldChar w:fldCharType="begin"/>
            </w:r>
            <w:r>
              <w:rPr>
                <w:noProof/>
                <w:webHidden/>
              </w:rPr>
              <w:instrText xml:space="preserve"> PAGEREF _Toc71291928 \h </w:instrText>
            </w:r>
            <w:r>
              <w:rPr>
                <w:noProof/>
                <w:webHidden/>
              </w:rPr>
            </w:r>
            <w:r>
              <w:rPr>
                <w:noProof/>
                <w:webHidden/>
              </w:rPr>
              <w:fldChar w:fldCharType="separate"/>
            </w:r>
            <w:r>
              <w:rPr>
                <w:noProof/>
                <w:webHidden/>
              </w:rPr>
              <w:t>6</w:t>
            </w:r>
            <w:r>
              <w:rPr>
                <w:noProof/>
                <w:webHidden/>
              </w:rPr>
              <w:fldChar w:fldCharType="end"/>
            </w:r>
          </w:hyperlink>
        </w:p>
        <w:p w14:paraId="6F258483" w14:textId="7CF1A613" w:rsidR="006E5448" w:rsidRDefault="006E5448">
          <w:pPr>
            <w:pStyle w:val="TOC1"/>
            <w:tabs>
              <w:tab w:val="left" w:pos="480"/>
              <w:tab w:val="right" w:leader="dot" w:pos="9062"/>
            </w:tabs>
            <w:rPr>
              <w:rFonts w:eastAsiaTheme="minorEastAsia"/>
              <w:noProof/>
              <w:szCs w:val="24"/>
            </w:rPr>
          </w:pPr>
          <w:hyperlink w:anchor="_Toc71291929" w:history="1">
            <w:r w:rsidRPr="0010235D">
              <w:rPr>
                <w:rStyle w:val="Hyperlink"/>
                <w:noProof/>
              </w:rPr>
              <w:t>2.</w:t>
            </w:r>
            <w:r>
              <w:rPr>
                <w:rFonts w:eastAsiaTheme="minorEastAsia"/>
                <w:noProof/>
                <w:szCs w:val="24"/>
              </w:rPr>
              <w:tab/>
            </w:r>
            <w:r w:rsidRPr="0010235D">
              <w:rPr>
                <w:rStyle w:val="Hyperlink"/>
                <w:noProof/>
              </w:rPr>
              <w:t>TRUSTup Overview</w:t>
            </w:r>
            <w:r>
              <w:rPr>
                <w:noProof/>
                <w:webHidden/>
              </w:rPr>
              <w:tab/>
            </w:r>
            <w:r>
              <w:rPr>
                <w:noProof/>
                <w:webHidden/>
              </w:rPr>
              <w:fldChar w:fldCharType="begin"/>
            </w:r>
            <w:r>
              <w:rPr>
                <w:noProof/>
                <w:webHidden/>
              </w:rPr>
              <w:instrText xml:space="preserve"> PAGEREF _Toc71291929 \h </w:instrText>
            </w:r>
            <w:r>
              <w:rPr>
                <w:noProof/>
                <w:webHidden/>
              </w:rPr>
            </w:r>
            <w:r>
              <w:rPr>
                <w:noProof/>
                <w:webHidden/>
              </w:rPr>
              <w:fldChar w:fldCharType="separate"/>
            </w:r>
            <w:r>
              <w:rPr>
                <w:noProof/>
                <w:webHidden/>
              </w:rPr>
              <w:t>6</w:t>
            </w:r>
            <w:r>
              <w:rPr>
                <w:noProof/>
                <w:webHidden/>
              </w:rPr>
              <w:fldChar w:fldCharType="end"/>
            </w:r>
          </w:hyperlink>
        </w:p>
        <w:p w14:paraId="0D59878F" w14:textId="2E22DDDD" w:rsidR="006E5448" w:rsidRDefault="006E5448">
          <w:pPr>
            <w:pStyle w:val="TOC1"/>
            <w:tabs>
              <w:tab w:val="left" w:pos="480"/>
              <w:tab w:val="right" w:leader="dot" w:pos="9062"/>
            </w:tabs>
            <w:rPr>
              <w:rFonts w:eastAsiaTheme="minorEastAsia"/>
              <w:noProof/>
              <w:szCs w:val="24"/>
            </w:rPr>
          </w:pPr>
          <w:hyperlink w:anchor="_Toc71291930" w:history="1">
            <w:r w:rsidRPr="0010235D">
              <w:rPr>
                <w:rStyle w:val="Hyperlink"/>
                <w:noProof/>
              </w:rPr>
              <w:t>3.</w:t>
            </w:r>
            <w:r>
              <w:rPr>
                <w:rFonts w:eastAsiaTheme="minorEastAsia"/>
                <w:noProof/>
                <w:szCs w:val="24"/>
              </w:rPr>
              <w:tab/>
            </w:r>
            <w:r w:rsidRPr="0010235D">
              <w:rPr>
                <w:rStyle w:val="Hyperlink"/>
                <w:noProof/>
              </w:rPr>
              <w:t>System Architecture</w:t>
            </w:r>
            <w:r>
              <w:rPr>
                <w:noProof/>
                <w:webHidden/>
              </w:rPr>
              <w:tab/>
            </w:r>
            <w:r>
              <w:rPr>
                <w:noProof/>
                <w:webHidden/>
              </w:rPr>
              <w:fldChar w:fldCharType="begin"/>
            </w:r>
            <w:r>
              <w:rPr>
                <w:noProof/>
                <w:webHidden/>
              </w:rPr>
              <w:instrText xml:space="preserve"> PAGEREF _Toc71291930 \h </w:instrText>
            </w:r>
            <w:r>
              <w:rPr>
                <w:noProof/>
                <w:webHidden/>
              </w:rPr>
            </w:r>
            <w:r>
              <w:rPr>
                <w:noProof/>
                <w:webHidden/>
              </w:rPr>
              <w:fldChar w:fldCharType="separate"/>
            </w:r>
            <w:r>
              <w:rPr>
                <w:noProof/>
                <w:webHidden/>
              </w:rPr>
              <w:t>6</w:t>
            </w:r>
            <w:r>
              <w:rPr>
                <w:noProof/>
                <w:webHidden/>
              </w:rPr>
              <w:fldChar w:fldCharType="end"/>
            </w:r>
          </w:hyperlink>
        </w:p>
        <w:p w14:paraId="3EB23711" w14:textId="3297DA76" w:rsidR="006E5448" w:rsidRDefault="006E5448">
          <w:pPr>
            <w:pStyle w:val="TOC2"/>
            <w:tabs>
              <w:tab w:val="left" w:pos="880"/>
              <w:tab w:val="right" w:leader="dot" w:pos="9062"/>
            </w:tabs>
            <w:rPr>
              <w:rFonts w:eastAsiaTheme="minorEastAsia"/>
              <w:noProof/>
              <w:szCs w:val="24"/>
            </w:rPr>
          </w:pPr>
          <w:hyperlink w:anchor="_Toc71291931" w:history="1">
            <w:r w:rsidRPr="0010235D">
              <w:rPr>
                <w:rStyle w:val="Hyperlink"/>
                <w:noProof/>
              </w:rPr>
              <w:t>3.1</w:t>
            </w:r>
            <w:r>
              <w:rPr>
                <w:rFonts w:eastAsiaTheme="minorEastAsia"/>
                <w:noProof/>
                <w:szCs w:val="24"/>
              </w:rPr>
              <w:tab/>
            </w:r>
            <w:r w:rsidRPr="0010235D">
              <w:rPr>
                <w:rStyle w:val="Hyperlink"/>
                <w:noProof/>
              </w:rPr>
              <w:t>Connected Home</w:t>
            </w:r>
            <w:r>
              <w:rPr>
                <w:noProof/>
                <w:webHidden/>
              </w:rPr>
              <w:tab/>
            </w:r>
            <w:r>
              <w:rPr>
                <w:noProof/>
                <w:webHidden/>
              </w:rPr>
              <w:fldChar w:fldCharType="begin"/>
            </w:r>
            <w:r>
              <w:rPr>
                <w:noProof/>
                <w:webHidden/>
              </w:rPr>
              <w:instrText xml:space="preserve"> PAGEREF _Toc71291931 \h </w:instrText>
            </w:r>
            <w:r>
              <w:rPr>
                <w:noProof/>
                <w:webHidden/>
              </w:rPr>
            </w:r>
            <w:r>
              <w:rPr>
                <w:noProof/>
                <w:webHidden/>
              </w:rPr>
              <w:fldChar w:fldCharType="separate"/>
            </w:r>
            <w:r>
              <w:rPr>
                <w:noProof/>
                <w:webHidden/>
              </w:rPr>
              <w:t>7</w:t>
            </w:r>
            <w:r>
              <w:rPr>
                <w:noProof/>
                <w:webHidden/>
              </w:rPr>
              <w:fldChar w:fldCharType="end"/>
            </w:r>
          </w:hyperlink>
        </w:p>
        <w:p w14:paraId="55F750E7" w14:textId="7EAEC80D" w:rsidR="006E5448" w:rsidRDefault="006E5448">
          <w:pPr>
            <w:pStyle w:val="TOC2"/>
            <w:tabs>
              <w:tab w:val="left" w:pos="880"/>
              <w:tab w:val="right" w:leader="dot" w:pos="9062"/>
            </w:tabs>
            <w:rPr>
              <w:rFonts w:eastAsiaTheme="minorEastAsia"/>
              <w:noProof/>
              <w:szCs w:val="24"/>
            </w:rPr>
          </w:pPr>
          <w:hyperlink w:anchor="_Toc71291932" w:history="1">
            <w:r w:rsidRPr="0010235D">
              <w:rPr>
                <w:rStyle w:val="Hyperlink"/>
                <w:noProof/>
              </w:rPr>
              <w:t>3.2</w:t>
            </w:r>
            <w:r>
              <w:rPr>
                <w:rFonts w:eastAsiaTheme="minorEastAsia"/>
                <w:noProof/>
                <w:szCs w:val="24"/>
              </w:rPr>
              <w:tab/>
            </w:r>
            <w:r w:rsidRPr="0010235D">
              <w:rPr>
                <w:rStyle w:val="Hyperlink"/>
                <w:noProof/>
              </w:rPr>
              <w:t>Client mobile application</w:t>
            </w:r>
            <w:r>
              <w:rPr>
                <w:noProof/>
                <w:webHidden/>
              </w:rPr>
              <w:tab/>
            </w:r>
            <w:r>
              <w:rPr>
                <w:noProof/>
                <w:webHidden/>
              </w:rPr>
              <w:fldChar w:fldCharType="begin"/>
            </w:r>
            <w:r>
              <w:rPr>
                <w:noProof/>
                <w:webHidden/>
              </w:rPr>
              <w:instrText xml:space="preserve"> PAGEREF _Toc71291932 \h </w:instrText>
            </w:r>
            <w:r>
              <w:rPr>
                <w:noProof/>
                <w:webHidden/>
              </w:rPr>
            </w:r>
            <w:r>
              <w:rPr>
                <w:noProof/>
                <w:webHidden/>
              </w:rPr>
              <w:fldChar w:fldCharType="separate"/>
            </w:r>
            <w:r>
              <w:rPr>
                <w:noProof/>
                <w:webHidden/>
              </w:rPr>
              <w:t>7</w:t>
            </w:r>
            <w:r>
              <w:rPr>
                <w:noProof/>
                <w:webHidden/>
              </w:rPr>
              <w:fldChar w:fldCharType="end"/>
            </w:r>
          </w:hyperlink>
        </w:p>
        <w:p w14:paraId="0BE7A3EF" w14:textId="501FC6BA" w:rsidR="006E5448" w:rsidRDefault="006E5448">
          <w:pPr>
            <w:pStyle w:val="TOC2"/>
            <w:tabs>
              <w:tab w:val="left" w:pos="880"/>
              <w:tab w:val="right" w:leader="dot" w:pos="9062"/>
            </w:tabs>
            <w:rPr>
              <w:rFonts w:eastAsiaTheme="minorEastAsia"/>
              <w:noProof/>
              <w:szCs w:val="24"/>
            </w:rPr>
          </w:pPr>
          <w:hyperlink w:anchor="_Toc71291933" w:history="1">
            <w:r w:rsidRPr="0010235D">
              <w:rPr>
                <w:rStyle w:val="Hyperlink"/>
                <w:noProof/>
              </w:rPr>
              <w:t>3.3</w:t>
            </w:r>
            <w:r>
              <w:rPr>
                <w:rFonts w:eastAsiaTheme="minorEastAsia"/>
                <w:noProof/>
                <w:szCs w:val="24"/>
              </w:rPr>
              <w:tab/>
            </w:r>
            <w:r w:rsidRPr="0010235D">
              <w:rPr>
                <w:rStyle w:val="Hyperlink"/>
                <w:noProof/>
              </w:rPr>
              <w:t>TRUSTup application</w:t>
            </w:r>
            <w:r>
              <w:rPr>
                <w:noProof/>
                <w:webHidden/>
              </w:rPr>
              <w:tab/>
            </w:r>
            <w:r>
              <w:rPr>
                <w:noProof/>
                <w:webHidden/>
              </w:rPr>
              <w:fldChar w:fldCharType="begin"/>
            </w:r>
            <w:r>
              <w:rPr>
                <w:noProof/>
                <w:webHidden/>
              </w:rPr>
              <w:instrText xml:space="preserve"> PAGEREF _Toc71291933 \h </w:instrText>
            </w:r>
            <w:r>
              <w:rPr>
                <w:noProof/>
                <w:webHidden/>
              </w:rPr>
            </w:r>
            <w:r>
              <w:rPr>
                <w:noProof/>
                <w:webHidden/>
              </w:rPr>
              <w:fldChar w:fldCharType="separate"/>
            </w:r>
            <w:r>
              <w:rPr>
                <w:noProof/>
                <w:webHidden/>
              </w:rPr>
              <w:t>8</w:t>
            </w:r>
            <w:r>
              <w:rPr>
                <w:noProof/>
                <w:webHidden/>
              </w:rPr>
              <w:fldChar w:fldCharType="end"/>
            </w:r>
          </w:hyperlink>
        </w:p>
        <w:p w14:paraId="5088BE85" w14:textId="5070AC0B" w:rsidR="006E5448" w:rsidRDefault="006E5448">
          <w:pPr>
            <w:pStyle w:val="TOC3"/>
            <w:tabs>
              <w:tab w:val="left" w:pos="1320"/>
              <w:tab w:val="right" w:leader="dot" w:pos="9062"/>
            </w:tabs>
            <w:rPr>
              <w:rFonts w:eastAsiaTheme="minorEastAsia"/>
              <w:noProof/>
              <w:szCs w:val="24"/>
            </w:rPr>
          </w:pPr>
          <w:hyperlink w:anchor="_Toc71291934" w:history="1">
            <w:r w:rsidRPr="0010235D">
              <w:rPr>
                <w:rStyle w:val="Hyperlink"/>
                <w:noProof/>
              </w:rPr>
              <w:t>3.3.1</w:t>
            </w:r>
            <w:r>
              <w:rPr>
                <w:rFonts w:eastAsiaTheme="minorEastAsia"/>
                <w:noProof/>
                <w:szCs w:val="24"/>
              </w:rPr>
              <w:tab/>
            </w:r>
            <w:r w:rsidRPr="0010235D">
              <w:rPr>
                <w:rStyle w:val="Hyperlink"/>
                <w:noProof/>
              </w:rPr>
              <w:t>Technical Architecture</w:t>
            </w:r>
            <w:r>
              <w:rPr>
                <w:noProof/>
                <w:webHidden/>
              </w:rPr>
              <w:tab/>
            </w:r>
            <w:r>
              <w:rPr>
                <w:noProof/>
                <w:webHidden/>
              </w:rPr>
              <w:fldChar w:fldCharType="begin"/>
            </w:r>
            <w:r>
              <w:rPr>
                <w:noProof/>
                <w:webHidden/>
              </w:rPr>
              <w:instrText xml:space="preserve"> PAGEREF _Toc71291934 \h </w:instrText>
            </w:r>
            <w:r>
              <w:rPr>
                <w:noProof/>
                <w:webHidden/>
              </w:rPr>
            </w:r>
            <w:r>
              <w:rPr>
                <w:noProof/>
                <w:webHidden/>
              </w:rPr>
              <w:fldChar w:fldCharType="separate"/>
            </w:r>
            <w:r>
              <w:rPr>
                <w:noProof/>
                <w:webHidden/>
              </w:rPr>
              <w:t>9</w:t>
            </w:r>
            <w:r>
              <w:rPr>
                <w:noProof/>
                <w:webHidden/>
              </w:rPr>
              <w:fldChar w:fldCharType="end"/>
            </w:r>
          </w:hyperlink>
        </w:p>
        <w:p w14:paraId="2901E516" w14:textId="41AC6BDA" w:rsidR="006E5448" w:rsidRDefault="006E5448">
          <w:pPr>
            <w:pStyle w:val="TOC3"/>
            <w:tabs>
              <w:tab w:val="left" w:pos="1320"/>
              <w:tab w:val="right" w:leader="dot" w:pos="9062"/>
            </w:tabs>
            <w:rPr>
              <w:rFonts w:eastAsiaTheme="minorEastAsia"/>
              <w:noProof/>
              <w:szCs w:val="24"/>
            </w:rPr>
          </w:pPr>
          <w:hyperlink w:anchor="_Toc71291935" w:history="1">
            <w:r w:rsidRPr="0010235D">
              <w:rPr>
                <w:rStyle w:val="Hyperlink"/>
                <w:noProof/>
              </w:rPr>
              <w:t>3.3.2</w:t>
            </w:r>
            <w:r>
              <w:rPr>
                <w:rFonts w:eastAsiaTheme="minorEastAsia"/>
                <w:noProof/>
                <w:szCs w:val="24"/>
              </w:rPr>
              <w:tab/>
            </w:r>
            <w:r w:rsidRPr="0010235D">
              <w:rPr>
                <w:rStyle w:val="Hyperlink"/>
                <w:noProof/>
              </w:rPr>
              <w:t>Technology Stack</w:t>
            </w:r>
            <w:r>
              <w:rPr>
                <w:noProof/>
                <w:webHidden/>
              </w:rPr>
              <w:tab/>
            </w:r>
            <w:r>
              <w:rPr>
                <w:noProof/>
                <w:webHidden/>
              </w:rPr>
              <w:fldChar w:fldCharType="begin"/>
            </w:r>
            <w:r>
              <w:rPr>
                <w:noProof/>
                <w:webHidden/>
              </w:rPr>
              <w:instrText xml:space="preserve"> PAGEREF _Toc71291935 \h </w:instrText>
            </w:r>
            <w:r>
              <w:rPr>
                <w:noProof/>
                <w:webHidden/>
              </w:rPr>
            </w:r>
            <w:r>
              <w:rPr>
                <w:noProof/>
                <w:webHidden/>
              </w:rPr>
              <w:fldChar w:fldCharType="separate"/>
            </w:r>
            <w:r>
              <w:rPr>
                <w:noProof/>
                <w:webHidden/>
              </w:rPr>
              <w:t>9</w:t>
            </w:r>
            <w:r>
              <w:rPr>
                <w:noProof/>
                <w:webHidden/>
              </w:rPr>
              <w:fldChar w:fldCharType="end"/>
            </w:r>
          </w:hyperlink>
        </w:p>
        <w:p w14:paraId="48BE3EA1" w14:textId="29C7E6D8" w:rsidR="006E5448" w:rsidRDefault="006E5448">
          <w:pPr>
            <w:pStyle w:val="TOC3"/>
            <w:tabs>
              <w:tab w:val="left" w:pos="1320"/>
              <w:tab w:val="right" w:leader="dot" w:pos="9062"/>
            </w:tabs>
            <w:rPr>
              <w:rFonts w:eastAsiaTheme="minorEastAsia"/>
              <w:noProof/>
              <w:szCs w:val="24"/>
            </w:rPr>
          </w:pPr>
          <w:hyperlink w:anchor="_Toc71291936" w:history="1">
            <w:r w:rsidRPr="0010235D">
              <w:rPr>
                <w:rStyle w:val="Hyperlink"/>
                <w:noProof/>
              </w:rPr>
              <w:t>3.3.3</w:t>
            </w:r>
            <w:r>
              <w:rPr>
                <w:rFonts w:eastAsiaTheme="minorEastAsia"/>
                <w:noProof/>
                <w:szCs w:val="24"/>
              </w:rPr>
              <w:tab/>
            </w:r>
            <w:r w:rsidRPr="0010235D">
              <w:rPr>
                <w:rStyle w:val="Hyperlink"/>
                <w:noProof/>
              </w:rPr>
              <w:t>Deployment Architecture</w:t>
            </w:r>
            <w:r>
              <w:rPr>
                <w:noProof/>
                <w:webHidden/>
              </w:rPr>
              <w:tab/>
            </w:r>
            <w:r>
              <w:rPr>
                <w:noProof/>
                <w:webHidden/>
              </w:rPr>
              <w:fldChar w:fldCharType="begin"/>
            </w:r>
            <w:r>
              <w:rPr>
                <w:noProof/>
                <w:webHidden/>
              </w:rPr>
              <w:instrText xml:space="preserve"> PAGEREF _Toc71291936 \h </w:instrText>
            </w:r>
            <w:r>
              <w:rPr>
                <w:noProof/>
                <w:webHidden/>
              </w:rPr>
            </w:r>
            <w:r>
              <w:rPr>
                <w:noProof/>
                <w:webHidden/>
              </w:rPr>
              <w:fldChar w:fldCharType="separate"/>
            </w:r>
            <w:r>
              <w:rPr>
                <w:noProof/>
                <w:webHidden/>
              </w:rPr>
              <w:t>9</w:t>
            </w:r>
            <w:r>
              <w:rPr>
                <w:noProof/>
                <w:webHidden/>
              </w:rPr>
              <w:fldChar w:fldCharType="end"/>
            </w:r>
          </w:hyperlink>
        </w:p>
        <w:p w14:paraId="457584D3" w14:textId="2633670C" w:rsidR="006E5448" w:rsidRDefault="006E5448">
          <w:pPr>
            <w:pStyle w:val="TOC3"/>
            <w:tabs>
              <w:tab w:val="left" w:pos="1540"/>
              <w:tab w:val="right" w:leader="dot" w:pos="9062"/>
            </w:tabs>
            <w:rPr>
              <w:rFonts w:eastAsiaTheme="minorEastAsia"/>
              <w:noProof/>
              <w:szCs w:val="24"/>
            </w:rPr>
          </w:pPr>
          <w:hyperlink w:anchor="_Toc71291937" w:history="1">
            <w:r w:rsidRPr="0010235D">
              <w:rPr>
                <w:rStyle w:val="Hyperlink"/>
                <w:bCs/>
                <w:noProof/>
              </w:rPr>
              <w:t>3.3.3.1</w:t>
            </w:r>
            <w:r>
              <w:rPr>
                <w:rFonts w:eastAsiaTheme="minorEastAsia"/>
                <w:noProof/>
                <w:szCs w:val="24"/>
              </w:rPr>
              <w:tab/>
            </w:r>
            <w:r w:rsidRPr="0010235D">
              <w:rPr>
                <w:rStyle w:val="Hyperlink"/>
                <w:noProof/>
              </w:rPr>
              <w:t>Application Frontend</w:t>
            </w:r>
            <w:r>
              <w:rPr>
                <w:noProof/>
                <w:webHidden/>
              </w:rPr>
              <w:tab/>
            </w:r>
            <w:r>
              <w:rPr>
                <w:noProof/>
                <w:webHidden/>
              </w:rPr>
              <w:fldChar w:fldCharType="begin"/>
            </w:r>
            <w:r>
              <w:rPr>
                <w:noProof/>
                <w:webHidden/>
              </w:rPr>
              <w:instrText xml:space="preserve"> PAGEREF _Toc71291937 \h </w:instrText>
            </w:r>
            <w:r>
              <w:rPr>
                <w:noProof/>
                <w:webHidden/>
              </w:rPr>
            </w:r>
            <w:r>
              <w:rPr>
                <w:noProof/>
                <w:webHidden/>
              </w:rPr>
              <w:fldChar w:fldCharType="separate"/>
            </w:r>
            <w:r>
              <w:rPr>
                <w:noProof/>
                <w:webHidden/>
              </w:rPr>
              <w:t>10</w:t>
            </w:r>
            <w:r>
              <w:rPr>
                <w:noProof/>
                <w:webHidden/>
              </w:rPr>
              <w:fldChar w:fldCharType="end"/>
            </w:r>
          </w:hyperlink>
        </w:p>
        <w:p w14:paraId="4875606D" w14:textId="2E3C2362" w:rsidR="006E5448" w:rsidRDefault="006E5448">
          <w:pPr>
            <w:pStyle w:val="TOC3"/>
            <w:tabs>
              <w:tab w:val="left" w:pos="1540"/>
              <w:tab w:val="right" w:leader="dot" w:pos="9062"/>
            </w:tabs>
            <w:rPr>
              <w:rFonts w:eastAsiaTheme="minorEastAsia"/>
              <w:noProof/>
              <w:szCs w:val="24"/>
            </w:rPr>
          </w:pPr>
          <w:hyperlink w:anchor="_Toc71291938" w:history="1">
            <w:r w:rsidRPr="0010235D">
              <w:rPr>
                <w:rStyle w:val="Hyperlink"/>
                <w:bCs/>
                <w:noProof/>
              </w:rPr>
              <w:t>3.3.3.2</w:t>
            </w:r>
            <w:r>
              <w:rPr>
                <w:rFonts w:eastAsiaTheme="minorEastAsia"/>
                <w:noProof/>
                <w:szCs w:val="24"/>
              </w:rPr>
              <w:tab/>
            </w:r>
            <w:r w:rsidRPr="0010235D">
              <w:rPr>
                <w:rStyle w:val="Hyperlink"/>
                <w:noProof/>
              </w:rPr>
              <w:t>Application Backend</w:t>
            </w:r>
            <w:r>
              <w:rPr>
                <w:noProof/>
                <w:webHidden/>
              </w:rPr>
              <w:tab/>
            </w:r>
            <w:r>
              <w:rPr>
                <w:noProof/>
                <w:webHidden/>
              </w:rPr>
              <w:fldChar w:fldCharType="begin"/>
            </w:r>
            <w:r>
              <w:rPr>
                <w:noProof/>
                <w:webHidden/>
              </w:rPr>
              <w:instrText xml:space="preserve"> PAGEREF _Toc71291938 \h </w:instrText>
            </w:r>
            <w:r>
              <w:rPr>
                <w:noProof/>
                <w:webHidden/>
              </w:rPr>
            </w:r>
            <w:r>
              <w:rPr>
                <w:noProof/>
                <w:webHidden/>
              </w:rPr>
              <w:fldChar w:fldCharType="separate"/>
            </w:r>
            <w:r>
              <w:rPr>
                <w:noProof/>
                <w:webHidden/>
              </w:rPr>
              <w:t>10</w:t>
            </w:r>
            <w:r>
              <w:rPr>
                <w:noProof/>
                <w:webHidden/>
              </w:rPr>
              <w:fldChar w:fldCharType="end"/>
            </w:r>
          </w:hyperlink>
        </w:p>
        <w:p w14:paraId="5A012444" w14:textId="3B609EC7" w:rsidR="006E5448" w:rsidRDefault="006E5448">
          <w:pPr>
            <w:pStyle w:val="TOC3"/>
            <w:tabs>
              <w:tab w:val="left" w:pos="1320"/>
              <w:tab w:val="right" w:leader="dot" w:pos="9062"/>
            </w:tabs>
            <w:rPr>
              <w:rFonts w:eastAsiaTheme="minorEastAsia"/>
              <w:noProof/>
              <w:szCs w:val="24"/>
            </w:rPr>
          </w:pPr>
          <w:hyperlink w:anchor="_Toc71291939" w:history="1">
            <w:r w:rsidRPr="0010235D">
              <w:rPr>
                <w:rStyle w:val="Hyperlink"/>
                <w:bCs/>
                <w:noProof/>
              </w:rPr>
              <w:t>3.3.4</w:t>
            </w:r>
            <w:r>
              <w:rPr>
                <w:rFonts w:eastAsiaTheme="minorEastAsia"/>
                <w:noProof/>
                <w:szCs w:val="24"/>
              </w:rPr>
              <w:tab/>
            </w:r>
            <w:r w:rsidRPr="0010235D">
              <w:rPr>
                <w:rStyle w:val="Hyperlink"/>
                <w:rFonts w:eastAsia="Times New Roman" w:cs="Times New Roman"/>
                <w:bCs/>
                <w:noProof/>
              </w:rPr>
              <w:t>Natural Language Processer (NLP)</w:t>
            </w:r>
            <w:r>
              <w:rPr>
                <w:noProof/>
                <w:webHidden/>
              </w:rPr>
              <w:tab/>
            </w:r>
            <w:r>
              <w:rPr>
                <w:noProof/>
                <w:webHidden/>
              </w:rPr>
              <w:fldChar w:fldCharType="begin"/>
            </w:r>
            <w:r>
              <w:rPr>
                <w:noProof/>
                <w:webHidden/>
              </w:rPr>
              <w:instrText xml:space="preserve"> PAGEREF _Toc71291939 \h </w:instrText>
            </w:r>
            <w:r>
              <w:rPr>
                <w:noProof/>
                <w:webHidden/>
              </w:rPr>
            </w:r>
            <w:r>
              <w:rPr>
                <w:noProof/>
                <w:webHidden/>
              </w:rPr>
              <w:fldChar w:fldCharType="separate"/>
            </w:r>
            <w:r>
              <w:rPr>
                <w:noProof/>
                <w:webHidden/>
              </w:rPr>
              <w:t>11</w:t>
            </w:r>
            <w:r>
              <w:rPr>
                <w:noProof/>
                <w:webHidden/>
              </w:rPr>
              <w:fldChar w:fldCharType="end"/>
            </w:r>
          </w:hyperlink>
        </w:p>
        <w:p w14:paraId="78D92967" w14:textId="1E54882A" w:rsidR="006E5448" w:rsidRDefault="006E5448">
          <w:pPr>
            <w:pStyle w:val="TOC3"/>
            <w:tabs>
              <w:tab w:val="left" w:pos="1320"/>
              <w:tab w:val="right" w:leader="dot" w:pos="9062"/>
            </w:tabs>
            <w:rPr>
              <w:rFonts w:eastAsiaTheme="minorEastAsia"/>
              <w:noProof/>
              <w:szCs w:val="24"/>
            </w:rPr>
          </w:pPr>
          <w:hyperlink w:anchor="_Toc71291940" w:history="1">
            <w:r w:rsidRPr="0010235D">
              <w:rPr>
                <w:rStyle w:val="Hyperlink"/>
                <w:noProof/>
              </w:rPr>
              <w:t>3.3.5</w:t>
            </w:r>
            <w:r>
              <w:rPr>
                <w:rFonts w:eastAsiaTheme="minorEastAsia"/>
                <w:noProof/>
                <w:szCs w:val="24"/>
              </w:rPr>
              <w:tab/>
            </w:r>
            <w:r w:rsidRPr="0010235D">
              <w:rPr>
                <w:rStyle w:val="Hyperlink"/>
                <w:noProof/>
              </w:rPr>
              <w:t>Installation</w:t>
            </w:r>
            <w:r>
              <w:rPr>
                <w:noProof/>
                <w:webHidden/>
              </w:rPr>
              <w:tab/>
            </w:r>
            <w:r>
              <w:rPr>
                <w:noProof/>
                <w:webHidden/>
              </w:rPr>
              <w:fldChar w:fldCharType="begin"/>
            </w:r>
            <w:r>
              <w:rPr>
                <w:noProof/>
                <w:webHidden/>
              </w:rPr>
              <w:instrText xml:space="preserve"> PAGEREF _Toc71291940 \h </w:instrText>
            </w:r>
            <w:r>
              <w:rPr>
                <w:noProof/>
                <w:webHidden/>
              </w:rPr>
            </w:r>
            <w:r>
              <w:rPr>
                <w:noProof/>
                <w:webHidden/>
              </w:rPr>
              <w:fldChar w:fldCharType="separate"/>
            </w:r>
            <w:r>
              <w:rPr>
                <w:noProof/>
                <w:webHidden/>
              </w:rPr>
              <w:t>13</w:t>
            </w:r>
            <w:r>
              <w:rPr>
                <w:noProof/>
                <w:webHidden/>
              </w:rPr>
              <w:fldChar w:fldCharType="end"/>
            </w:r>
          </w:hyperlink>
        </w:p>
        <w:p w14:paraId="3E16596B" w14:textId="0FD8BC1D" w:rsidR="006E5448" w:rsidRDefault="006E5448">
          <w:pPr>
            <w:pStyle w:val="TOC3"/>
            <w:tabs>
              <w:tab w:val="left" w:pos="1320"/>
              <w:tab w:val="right" w:leader="dot" w:pos="9062"/>
            </w:tabs>
            <w:rPr>
              <w:rFonts w:eastAsiaTheme="minorEastAsia"/>
              <w:noProof/>
              <w:szCs w:val="24"/>
            </w:rPr>
          </w:pPr>
          <w:hyperlink w:anchor="_Toc71291941" w:history="1">
            <w:r w:rsidRPr="0010235D">
              <w:rPr>
                <w:rStyle w:val="Hyperlink"/>
                <w:noProof/>
              </w:rPr>
              <w:t>3.3.6</w:t>
            </w:r>
            <w:r>
              <w:rPr>
                <w:rFonts w:eastAsiaTheme="minorEastAsia"/>
                <w:noProof/>
                <w:szCs w:val="24"/>
              </w:rPr>
              <w:tab/>
            </w:r>
            <w:r w:rsidRPr="0010235D">
              <w:rPr>
                <w:rStyle w:val="Hyperlink"/>
                <w:noProof/>
              </w:rPr>
              <w:t>User Interface</w:t>
            </w:r>
            <w:r>
              <w:rPr>
                <w:noProof/>
                <w:webHidden/>
              </w:rPr>
              <w:tab/>
            </w:r>
            <w:r>
              <w:rPr>
                <w:noProof/>
                <w:webHidden/>
              </w:rPr>
              <w:fldChar w:fldCharType="begin"/>
            </w:r>
            <w:r>
              <w:rPr>
                <w:noProof/>
                <w:webHidden/>
              </w:rPr>
              <w:instrText xml:space="preserve"> PAGEREF _Toc71291941 \h </w:instrText>
            </w:r>
            <w:r>
              <w:rPr>
                <w:noProof/>
                <w:webHidden/>
              </w:rPr>
            </w:r>
            <w:r>
              <w:rPr>
                <w:noProof/>
                <w:webHidden/>
              </w:rPr>
              <w:fldChar w:fldCharType="separate"/>
            </w:r>
            <w:r>
              <w:rPr>
                <w:noProof/>
                <w:webHidden/>
              </w:rPr>
              <w:t>14</w:t>
            </w:r>
            <w:r>
              <w:rPr>
                <w:noProof/>
                <w:webHidden/>
              </w:rPr>
              <w:fldChar w:fldCharType="end"/>
            </w:r>
          </w:hyperlink>
        </w:p>
        <w:p w14:paraId="7A71213A" w14:textId="03BC00EC" w:rsidR="006E5448" w:rsidRDefault="006E5448">
          <w:pPr>
            <w:pStyle w:val="TOC3"/>
            <w:tabs>
              <w:tab w:val="left" w:pos="1320"/>
              <w:tab w:val="right" w:leader="dot" w:pos="9062"/>
            </w:tabs>
            <w:rPr>
              <w:rFonts w:eastAsiaTheme="minorEastAsia"/>
              <w:noProof/>
              <w:szCs w:val="24"/>
            </w:rPr>
          </w:pPr>
          <w:hyperlink w:anchor="_Toc71291942" w:history="1">
            <w:r w:rsidRPr="0010235D">
              <w:rPr>
                <w:rStyle w:val="Hyperlink"/>
                <w:noProof/>
              </w:rPr>
              <w:t>3.3.7</w:t>
            </w:r>
            <w:r>
              <w:rPr>
                <w:rFonts w:eastAsiaTheme="minorEastAsia"/>
                <w:noProof/>
                <w:szCs w:val="24"/>
              </w:rPr>
              <w:tab/>
            </w:r>
            <w:r w:rsidRPr="0010235D">
              <w:rPr>
                <w:rStyle w:val="Hyperlink"/>
                <w:noProof/>
              </w:rPr>
              <w:t>Accessibility</w:t>
            </w:r>
            <w:r>
              <w:rPr>
                <w:noProof/>
                <w:webHidden/>
              </w:rPr>
              <w:tab/>
            </w:r>
            <w:r>
              <w:rPr>
                <w:noProof/>
                <w:webHidden/>
              </w:rPr>
              <w:fldChar w:fldCharType="begin"/>
            </w:r>
            <w:r>
              <w:rPr>
                <w:noProof/>
                <w:webHidden/>
              </w:rPr>
              <w:instrText xml:space="preserve"> PAGEREF _Toc71291942 \h </w:instrText>
            </w:r>
            <w:r>
              <w:rPr>
                <w:noProof/>
                <w:webHidden/>
              </w:rPr>
            </w:r>
            <w:r>
              <w:rPr>
                <w:noProof/>
                <w:webHidden/>
              </w:rPr>
              <w:fldChar w:fldCharType="separate"/>
            </w:r>
            <w:r>
              <w:rPr>
                <w:noProof/>
                <w:webHidden/>
              </w:rPr>
              <w:t>22</w:t>
            </w:r>
            <w:r>
              <w:rPr>
                <w:noProof/>
                <w:webHidden/>
              </w:rPr>
              <w:fldChar w:fldCharType="end"/>
            </w:r>
          </w:hyperlink>
        </w:p>
        <w:p w14:paraId="6114B996" w14:textId="53F53630" w:rsidR="006E5448" w:rsidRDefault="006E5448">
          <w:pPr>
            <w:pStyle w:val="TOC1"/>
            <w:tabs>
              <w:tab w:val="left" w:pos="480"/>
              <w:tab w:val="right" w:leader="dot" w:pos="9062"/>
            </w:tabs>
            <w:rPr>
              <w:rFonts w:eastAsiaTheme="minorEastAsia"/>
              <w:noProof/>
              <w:szCs w:val="24"/>
            </w:rPr>
          </w:pPr>
          <w:hyperlink w:anchor="_Toc71291943" w:history="1">
            <w:r w:rsidRPr="0010235D">
              <w:rPr>
                <w:rStyle w:val="Hyperlink"/>
                <w:noProof/>
              </w:rPr>
              <w:t>4.</w:t>
            </w:r>
            <w:r>
              <w:rPr>
                <w:rFonts w:eastAsiaTheme="minorEastAsia"/>
                <w:noProof/>
                <w:szCs w:val="24"/>
              </w:rPr>
              <w:tab/>
            </w:r>
            <w:r w:rsidRPr="0010235D">
              <w:rPr>
                <w:rStyle w:val="Hyperlink"/>
                <w:noProof/>
              </w:rPr>
              <w:t>Role-Based Access and Permission</w:t>
            </w:r>
            <w:r>
              <w:rPr>
                <w:noProof/>
                <w:webHidden/>
              </w:rPr>
              <w:tab/>
            </w:r>
            <w:r>
              <w:rPr>
                <w:noProof/>
                <w:webHidden/>
              </w:rPr>
              <w:fldChar w:fldCharType="begin"/>
            </w:r>
            <w:r>
              <w:rPr>
                <w:noProof/>
                <w:webHidden/>
              </w:rPr>
              <w:instrText xml:space="preserve"> PAGEREF _Toc71291943 \h </w:instrText>
            </w:r>
            <w:r>
              <w:rPr>
                <w:noProof/>
                <w:webHidden/>
              </w:rPr>
            </w:r>
            <w:r>
              <w:rPr>
                <w:noProof/>
                <w:webHidden/>
              </w:rPr>
              <w:fldChar w:fldCharType="separate"/>
            </w:r>
            <w:r>
              <w:rPr>
                <w:noProof/>
                <w:webHidden/>
              </w:rPr>
              <w:t>26</w:t>
            </w:r>
            <w:r>
              <w:rPr>
                <w:noProof/>
                <w:webHidden/>
              </w:rPr>
              <w:fldChar w:fldCharType="end"/>
            </w:r>
          </w:hyperlink>
        </w:p>
        <w:p w14:paraId="732091B8" w14:textId="0AC41B3E" w:rsidR="006E5448" w:rsidRDefault="006E5448">
          <w:pPr>
            <w:pStyle w:val="TOC1"/>
            <w:tabs>
              <w:tab w:val="left" w:pos="480"/>
              <w:tab w:val="right" w:leader="dot" w:pos="9062"/>
            </w:tabs>
            <w:rPr>
              <w:rFonts w:eastAsiaTheme="minorEastAsia"/>
              <w:noProof/>
              <w:szCs w:val="24"/>
            </w:rPr>
          </w:pPr>
          <w:hyperlink w:anchor="_Toc71291944" w:history="1">
            <w:r w:rsidRPr="0010235D">
              <w:rPr>
                <w:rStyle w:val="Hyperlink"/>
                <w:noProof/>
              </w:rPr>
              <w:t>5.</w:t>
            </w:r>
            <w:r>
              <w:rPr>
                <w:rFonts w:eastAsiaTheme="minorEastAsia"/>
                <w:noProof/>
                <w:szCs w:val="24"/>
              </w:rPr>
              <w:tab/>
            </w:r>
            <w:r w:rsidRPr="0010235D">
              <w:rPr>
                <w:rStyle w:val="Hyperlink"/>
                <w:noProof/>
              </w:rPr>
              <w:t>Risks</w:t>
            </w:r>
            <w:r>
              <w:rPr>
                <w:noProof/>
                <w:webHidden/>
              </w:rPr>
              <w:tab/>
            </w:r>
            <w:r>
              <w:rPr>
                <w:noProof/>
                <w:webHidden/>
              </w:rPr>
              <w:fldChar w:fldCharType="begin"/>
            </w:r>
            <w:r>
              <w:rPr>
                <w:noProof/>
                <w:webHidden/>
              </w:rPr>
              <w:instrText xml:space="preserve"> PAGEREF _Toc71291944 \h </w:instrText>
            </w:r>
            <w:r>
              <w:rPr>
                <w:noProof/>
                <w:webHidden/>
              </w:rPr>
            </w:r>
            <w:r>
              <w:rPr>
                <w:noProof/>
                <w:webHidden/>
              </w:rPr>
              <w:fldChar w:fldCharType="separate"/>
            </w:r>
            <w:r>
              <w:rPr>
                <w:noProof/>
                <w:webHidden/>
              </w:rPr>
              <w:t>26</w:t>
            </w:r>
            <w:r>
              <w:rPr>
                <w:noProof/>
                <w:webHidden/>
              </w:rPr>
              <w:fldChar w:fldCharType="end"/>
            </w:r>
          </w:hyperlink>
        </w:p>
        <w:p w14:paraId="43834511" w14:textId="2D0A18E3" w:rsidR="006E5448" w:rsidRDefault="006E5448">
          <w:pPr>
            <w:pStyle w:val="TOC1"/>
            <w:tabs>
              <w:tab w:val="left" w:pos="480"/>
              <w:tab w:val="right" w:leader="dot" w:pos="9062"/>
            </w:tabs>
            <w:rPr>
              <w:rFonts w:eastAsiaTheme="minorEastAsia"/>
              <w:noProof/>
              <w:szCs w:val="24"/>
            </w:rPr>
          </w:pPr>
          <w:hyperlink w:anchor="_Toc71291945" w:history="1">
            <w:r w:rsidRPr="0010235D">
              <w:rPr>
                <w:rStyle w:val="Hyperlink"/>
                <w:noProof/>
              </w:rPr>
              <w:t>6.</w:t>
            </w:r>
            <w:r>
              <w:rPr>
                <w:rFonts w:eastAsiaTheme="minorEastAsia"/>
                <w:noProof/>
                <w:szCs w:val="24"/>
              </w:rPr>
              <w:tab/>
            </w:r>
            <w:r w:rsidRPr="0010235D">
              <w:rPr>
                <w:rStyle w:val="Hyperlink"/>
                <w:noProof/>
              </w:rPr>
              <w:t>Team Organization</w:t>
            </w:r>
            <w:r>
              <w:rPr>
                <w:noProof/>
                <w:webHidden/>
              </w:rPr>
              <w:tab/>
            </w:r>
            <w:r>
              <w:rPr>
                <w:noProof/>
                <w:webHidden/>
              </w:rPr>
              <w:fldChar w:fldCharType="begin"/>
            </w:r>
            <w:r>
              <w:rPr>
                <w:noProof/>
                <w:webHidden/>
              </w:rPr>
              <w:instrText xml:space="preserve"> PAGEREF _Toc71291945 \h </w:instrText>
            </w:r>
            <w:r>
              <w:rPr>
                <w:noProof/>
                <w:webHidden/>
              </w:rPr>
            </w:r>
            <w:r>
              <w:rPr>
                <w:noProof/>
                <w:webHidden/>
              </w:rPr>
              <w:fldChar w:fldCharType="separate"/>
            </w:r>
            <w:r>
              <w:rPr>
                <w:noProof/>
                <w:webHidden/>
              </w:rPr>
              <w:t>27</w:t>
            </w:r>
            <w:r>
              <w:rPr>
                <w:noProof/>
                <w:webHidden/>
              </w:rPr>
              <w:fldChar w:fldCharType="end"/>
            </w:r>
          </w:hyperlink>
        </w:p>
        <w:p w14:paraId="1DFD7585" w14:textId="6C5F6D46" w:rsidR="006E5448" w:rsidRDefault="006E5448">
          <w:pPr>
            <w:pStyle w:val="TOC1"/>
            <w:tabs>
              <w:tab w:val="right" w:leader="dot" w:pos="9062"/>
            </w:tabs>
            <w:rPr>
              <w:rFonts w:eastAsiaTheme="minorEastAsia"/>
              <w:noProof/>
              <w:szCs w:val="24"/>
            </w:rPr>
          </w:pPr>
          <w:hyperlink w:anchor="_Toc71291946" w:history="1">
            <w:r w:rsidRPr="0010235D">
              <w:rPr>
                <w:rStyle w:val="Hyperlink"/>
                <w:noProof/>
              </w:rPr>
              <w:t>References</w:t>
            </w:r>
            <w:r>
              <w:rPr>
                <w:noProof/>
                <w:webHidden/>
              </w:rPr>
              <w:tab/>
            </w:r>
            <w:r>
              <w:rPr>
                <w:noProof/>
                <w:webHidden/>
              </w:rPr>
              <w:fldChar w:fldCharType="begin"/>
            </w:r>
            <w:r>
              <w:rPr>
                <w:noProof/>
                <w:webHidden/>
              </w:rPr>
              <w:instrText xml:space="preserve"> PAGEREF _Toc71291946 \h </w:instrText>
            </w:r>
            <w:r>
              <w:rPr>
                <w:noProof/>
                <w:webHidden/>
              </w:rPr>
            </w:r>
            <w:r>
              <w:rPr>
                <w:noProof/>
                <w:webHidden/>
              </w:rPr>
              <w:fldChar w:fldCharType="separate"/>
            </w:r>
            <w:r>
              <w:rPr>
                <w:noProof/>
                <w:webHidden/>
              </w:rPr>
              <w:t>27</w:t>
            </w:r>
            <w:r>
              <w:rPr>
                <w:noProof/>
                <w:webHidden/>
              </w:rPr>
              <w:fldChar w:fldCharType="end"/>
            </w:r>
          </w:hyperlink>
        </w:p>
        <w:p w14:paraId="7CA2DADD" w14:textId="1F9228B7" w:rsidR="00994DAD" w:rsidRPr="00407986" w:rsidRDefault="00994DAD">
          <w:r w:rsidRPr="00C950CF">
            <w:fldChar w:fldCharType="end"/>
          </w:r>
        </w:p>
      </w:sdtContent>
    </w:sdt>
    <w:p w14:paraId="396BAAAC" w14:textId="77777777" w:rsidR="00285C28" w:rsidRPr="00407986" w:rsidRDefault="00285C28">
      <w:pPr>
        <w:rPr>
          <w:rFonts w:eastAsiaTheme="majorEastAsia" w:cstheme="majorBidi"/>
          <w:b/>
          <w:bCs/>
          <w:sz w:val="28"/>
          <w:szCs w:val="28"/>
        </w:rPr>
      </w:pPr>
      <w:r w:rsidRPr="00407986">
        <w:br w:type="page"/>
      </w:r>
    </w:p>
    <w:p w14:paraId="1F3F4AFA" w14:textId="3528271A" w:rsidR="00B6343D" w:rsidRPr="00407986" w:rsidRDefault="00F867AD" w:rsidP="0067104D">
      <w:pPr>
        <w:pStyle w:val="Heading1"/>
      </w:pPr>
      <w:bookmarkStart w:id="4" w:name="_Toc71291926"/>
      <w:r w:rsidRPr="00407986">
        <w:lastRenderedPageBreak/>
        <w:t>Acronyms and Abbreviations</w:t>
      </w:r>
      <w:bookmarkEnd w:id="4"/>
    </w:p>
    <w:p w14:paraId="5FDB8097" w14:textId="77777777" w:rsidR="00F867AD" w:rsidRPr="00407986" w:rsidRDefault="00F867AD" w:rsidP="003A53A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140"/>
      </w:tblGrid>
      <w:tr w:rsidR="00CD5ED4" w14:paraId="06C53C63" w14:textId="77777777" w:rsidTr="669B8260">
        <w:tc>
          <w:tcPr>
            <w:tcW w:w="1255" w:type="dxa"/>
          </w:tcPr>
          <w:p w14:paraId="165EECDE" w14:textId="0981A985" w:rsidR="00CD5ED4" w:rsidRDefault="00CD5ED4" w:rsidP="00B83BAD">
            <w:commentRangeStart w:id="5"/>
            <w:r>
              <w:t>AI</w:t>
            </w:r>
          </w:p>
        </w:tc>
        <w:tc>
          <w:tcPr>
            <w:tcW w:w="4140" w:type="dxa"/>
          </w:tcPr>
          <w:p w14:paraId="52B1B6F8" w14:textId="21A468DD" w:rsidR="00CD5ED4" w:rsidRDefault="00CD5ED4" w:rsidP="00B83BAD">
            <w:r w:rsidRPr="00407986">
              <w:t>Artificial Intelligence</w:t>
            </w:r>
          </w:p>
        </w:tc>
      </w:tr>
      <w:tr w:rsidR="00462046" w14:paraId="0515C04D" w14:textId="77777777" w:rsidTr="669B8260">
        <w:tc>
          <w:tcPr>
            <w:tcW w:w="1255" w:type="dxa"/>
          </w:tcPr>
          <w:p w14:paraId="504CCE90" w14:textId="40C28249" w:rsidR="00462046" w:rsidRDefault="00462046" w:rsidP="00462046">
            <w:r>
              <w:t>AWS</w:t>
            </w:r>
          </w:p>
        </w:tc>
        <w:tc>
          <w:tcPr>
            <w:tcW w:w="4140" w:type="dxa"/>
          </w:tcPr>
          <w:p w14:paraId="2D9D42BB" w14:textId="69A6E386" w:rsidR="00462046" w:rsidRPr="00407986" w:rsidRDefault="00462046" w:rsidP="00462046">
            <w:r>
              <w:t>Amazon Web Services</w:t>
            </w:r>
            <w:commentRangeEnd w:id="5"/>
            <w:r>
              <w:rPr>
                <w:rStyle w:val="CommentReference"/>
              </w:rPr>
              <w:commentReference w:id="5"/>
            </w:r>
          </w:p>
        </w:tc>
      </w:tr>
      <w:tr w:rsidR="00462046" w14:paraId="32C134D9" w14:textId="77777777" w:rsidTr="669B8260">
        <w:tc>
          <w:tcPr>
            <w:tcW w:w="1255" w:type="dxa"/>
          </w:tcPr>
          <w:p w14:paraId="57AA51D8" w14:textId="5B570EE1" w:rsidR="00462046" w:rsidRDefault="00462046" w:rsidP="00462046">
            <w:r>
              <w:t>CCI</w:t>
            </w:r>
          </w:p>
        </w:tc>
        <w:tc>
          <w:tcPr>
            <w:tcW w:w="4140" w:type="dxa"/>
          </w:tcPr>
          <w:p w14:paraId="3C12A7EE" w14:textId="70729611" w:rsidR="00462046" w:rsidRDefault="00462046" w:rsidP="00462046">
            <w:r>
              <w:t>Commonwealth Cyber-Initiative</w:t>
            </w:r>
          </w:p>
        </w:tc>
      </w:tr>
      <w:tr w:rsidR="00462046" w14:paraId="4D6D7F1C" w14:textId="77777777" w:rsidTr="669B8260">
        <w:tc>
          <w:tcPr>
            <w:tcW w:w="1255" w:type="dxa"/>
          </w:tcPr>
          <w:p w14:paraId="39152513" w14:textId="6D872756" w:rsidR="00462046" w:rsidRDefault="00462046" w:rsidP="00462046">
            <w:r w:rsidRPr="00407986">
              <w:t>COTS</w:t>
            </w:r>
          </w:p>
        </w:tc>
        <w:tc>
          <w:tcPr>
            <w:tcW w:w="4140" w:type="dxa"/>
          </w:tcPr>
          <w:p w14:paraId="7B3C253D" w14:textId="7A7ACFB1" w:rsidR="00462046" w:rsidRDefault="00462046" w:rsidP="00462046">
            <w:r w:rsidRPr="00407986">
              <w:t>Commercial off-the-shelf</w:t>
            </w:r>
          </w:p>
        </w:tc>
      </w:tr>
      <w:tr w:rsidR="00462046" w14:paraId="76AC9620" w14:textId="77777777" w:rsidTr="669B8260">
        <w:tc>
          <w:tcPr>
            <w:tcW w:w="1255" w:type="dxa"/>
          </w:tcPr>
          <w:p w14:paraId="7CB22903" w14:textId="2BA4C730" w:rsidR="00462046" w:rsidRDefault="00462046" w:rsidP="00462046">
            <w:r>
              <w:t>ML</w:t>
            </w:r>
          </w:p>
        </w:tc>
        <w:tc>
          <w:tcPr>
            <w:tcW w:w="4140" w:type="dxa"/>
          </w:tcPr>
          <w:p w14:paraId="59DC621B" w14:textId="06DAA890" w:rsidR="00462046" w:rsidRDefault="00462046" w:rsidP="00462046">
            <w:r>
              <w:t>Machine Learning</w:t>
            </w:r>
          </w:p>
        </w:tc>
      </w:tr>
      <w:tr w:rsidR="00462046" w14:paraId="468B266A" w14:textId="77777777" w:rsidTr="669B8260">
        <w:tc>
          <w:tcPr>
            <w:tcW w:w="1255" w:type="dxa"/>
          </w:tcPr>
          <w:p w14:paraId="56082E2E" w14:textId="6208EDFB" w:rsidR="00462046" w:rsidRDefault="00462046" w:rsidP="00462046">
            <w:r>
              <w:t>PP</w:t>
            </w:r>
          </w:p>
        </w:tc>
        <w:tc>
          <w:tcPr>
            <w:tcW w:w="4140" w:type="dxa"/>
          </w:tcPr>
          <w:p w14:paraId="12E06B90" w14:textId="3C386B85" w:rsidR="00462046" w:rsidRDefault="00462046" w:rsidP="00462046">
            <w:r>
              <w:t>Privacy Policy</w:t>
            </w:r>
          </w:p>
        </w:tc>
      </w:tr>
      <w:tr w:rsidR="00462046" w14:paraId="4D333C88" w14:textId="77777777" w:rsidTr="669B8260">
        <w:tc>
          <w:tcPr>
            <w:tcW w:w="1255" w:type="dxa"/>
          </w:tcPr>
          <w:p w14:paraId="634D85B3" w14:textId="7C04F993" w:rsidR="00462046" w:rsidRDefault="00462046" w:rsidP="00462046">
            <w:proofErr w:type="spellStart"/>
            <w:r>
              <w:t>ToS</w:t>
            </w:r>
            <w:proofErr w:type="spellEnd"/>
          </w:p>
        </w:tc>
        <w:tc>
          <w:tcPr>
            <w:tcW w:w="4140" w:type="dxa"/>
          </w:tcPr>
          <w:p w14:paraId="300F1206" w14:textId="79182CF6" w:rsidR="00462046" w:rsidRDefault="00462046" w:rsidP="00462046">
            <w:r>
              <w:t>Terms of Service</w:t>
            </w:r>
          </w:p>
        </w:tc>
      </w:tr>
      <w:tr w:rsidR="00462046" w14:paraId="5887D6E5" w14:textId="77777777" w:rsidTr="669B8260">
        <w:tc>
          <w:tcPr>
            <w:tcW w:w="1255" w:type="dxa"/>
          </w:tcPr>
          <w:p w14:paraId="0CD069EA" w14:textId="7ABA875F" w:rsidR="00462046" w:rsidRDefault="00462046" w:rsidP="00462046">
            <w:proofErr w:type="spellStart"/>
            <w:proofErr w:type="gramStart"/>
            <w:r>
              <w:t>ToS;DR</w:t>
            </w:r>
            <w:proofErr w:type="spellEnd"/>
            <w:proofErr w:type="gramEnd"/>
          </w:p>
        </w:tc>
        <w:tc>
          <w:tcPr>
            <w:tcW w:w="4140" w:type="dxa"/>
          </w:tcPr>
          <w:p w14:paraId="327BF58C" w14:textId="0FE54F38" w:rsidR="00462046" w:rsidRDefault="00462046" w:rsidP="00462046">
            <w:r>
              <w:t xml:space="preserve">Terms of Service; </w:t>
            </w:r>
            <w:r w:rsidR="29686B87">
              <w:t>Didn't</w:t>
            </w:r>
            <w:r>
              <w:t xml:space="preserve"> Read</w:t>
            </w:r>
          </w:p>
        </w:tc>
      </w:tr>
      <w:tr w:rsidR="00462046" w14:paraId="56783133" w14:textId="77777777" w:rsidTr="669B8260">
        <w:tc>
          <w:tcPr>
            <w:tcW w:w="1255" w:type="dxa"/>
          </w:tcPr>
          <w:p w14:paraId="41A60AC4" w14:textId="26875AE1" w:rsidR="00462046" w:rsidRDefault="00462046" w:rsidP="00462046">
            <w:r>
              <w:t>NVD</w:t>
            </w:r>
          </w:p>
        </w:tc>
        <w:tc>
          <w:tcPr>
            <w:tcW w:w="4140" w:type="dxa"/>
          </w:tcPr>
          <w:p w14:paraId="19F7E77C" w14:textId="357DEB46" w:rsidR="00462046" w:rsidRDefault="00462046" w:rsidP="00462046">
            <w:r>
              <w:t>National Vulnerability Database</w:t>
            </w:r>
          </w:p>
        </w:tc>
      </w:tr>
      <w:tr w:rsidR="00462046" w14:paraId="47FB36EE" w14:textId="77777777" w:rsidTr="669B8260">
        <w:tc>
          <w:tcPr>
            <w:tcW w:w="1255" w:type="dxa"/>
          </w:tcPr>
          <w:p w14:paraId="5C04515C" w14:textId="76DB9A42" w:rsidR="00462046" w:rsidRDefault="00462046" w:rsidP="00462046">
            <w:r>
              <w:t>UI</w:t>
            </w:r>
          </w:p>
        </w:tc>
        <w:tc>
          <w:tcPr>
            <w:tcW w:w="4140" w:type="dxa"/>
          </w:tcPr>
          <w:p w14:paraId="2CB21C7A" w14:textId="52E6602C" w:rsidR="00462046" w:rsidRDefault="00462046" w:rsidP="00462046">
            <w:r>
              <w:t>User Interface</w:t>
            </w:r>
          </w:p>
        </w:tc>
      </w:tr>
      <w:tr w:rsidR="00462046" w14:paraId="68035BAE" w14:textId="77777777" w:rsidTr="669B8260">
        <w:tc>
          <w:tcPr>
            <w:tcW w:w="1255" w:type="dxa"/>
          </w:tcPr>
          <w:p w14:paraId="51066196" w14:textId="7B98F328" w:rsidR="00462046" w:rsidRDefault="00462046" w:rsidP="00462046"/>
        </w:tc>
        <w:tc>
          <w:tcPr>
            <w:tcW w:w="4140" w:type="dxa"/>
          </w:tcPr>
          <w:p w14:paraId="7CDA9141" w14:textId="3B63B80F" w:rsidR="00462046" w:rsidRDefault="00462046" w:rsidP="00462046"/>
        </w:tc>
      </w:tr>
      <w:tr w:rsidR="00462046" w14:paraId="0E62BB73" w14:textId="77777777" w:rsidTr="669B8260">
        <w:tc>
          <w:tcPr>
            <w:tcW w:w="1255" w:type="dxa"/>
          </w:tcPr>
          <w:p w14:paraId="7E2E379B" w14:textId="4FC64932" w:rsidR="00462046" w:rsidRDefault="00462046" w:rsidP="00462046"/>
        </w:tc>
        <w:tc>
          <w:tcPr>
            <w:tcW w:w="4140" w:type="dxa"/>
          </w:tcPr>
          <w:p w14:paraId="4E181ECF" w14:textId="41896A78" w:rsidR="00462046" w:rsidRDefault="00462046" w:rsidP="00462046"/>
        </w:tc>
      </w:tr>
    </w:tbl>
    <w:p w14:paraId="373C77CA" w14:textId="77777777" w:rsidR="00CD5ED4" w:rsidRDefault="00CD5ED4" w:rsidP="00B83BAD"/>
    <w:p w14:paraId="06B87D4B" w14:textId="691BF428" w:rsidR="00CD5ED4" w:rsidRPr="00407986" w:rsidRDefault="00CD5ED4" w:rsidP="00B83BAD">
      <w:r w:rsidRPr="00407986">
        <w:tab/>
      </w:r>
      <w:r w:rsidRPr="00407986">
        <w:tab/>
      </w:r>
    </w:p>
    <w:p w14:paraId="2E9C869B" w14:textId="1E032A4F" w:rsidR="006C6D7A" w:rsidRDefault="006C6D7A" w:rsidP="003A53A2">
      <w:r w:rsidRPr="00407986">
        <w:tab/>
      </w:r>
      <w:r w:rsidRPr="00407986">
        <w:tab/>
      </w:r>
    </w:p>
    <w:p w14:paraId="2617E21D" w14:textId="79CE9FF0" w:rsidR="00CD5ED4" w:rsidRDefault="00CD5ED4" w:rsidP="003A53A2">
      <w:r>
        <w:tab/>
      </w:r>
      <w:r>
        <w:tab/>
      </w:r>
    </w:p>
    <w:p w14:paraId="7FDC3B2F" w14:textId="77777777" w:rsidR="00B83BAD" w:rsidRDefault="00B83BAD" w:rsidP="0067104D">
      <w:pPr>
        <w:pStyle w:val="Heading1"/>
      </w:pPr>
    </w:p>
    <w:p w14:paraId="52671867" w14:textId="77777777" w:rsidR="00B83BAD" w:rsidRDefault="00B83BAD" w:rsidP="00B83BAD"/>
    <w:p w14:paraId="611BF8C8" w14:textId="77777777" w:rsidR="00B83BAD" w:rsidRDefault="00B83BAD" w:rsidP="00B83BAD"/>
    <w:p w14:paraId="44CD7A71" w14:textId="77777777" w:rsidR="00B83BAD" w:rsidRDefault="00B83BAD" w:rsidP="00B83BAD"/>
    <w:p w14:paraId="20A9DC66" w14:textId="77777777" w:rsidR="00B83BAD" w:rsidRDefault="00B83BAD" w:rsidP="00B83BAD"/>
    <w:p w14:paraId="37AB024B" w14:textId="77777777" w:rsidR="00B83BAD" w:rsidRDefault="00B83BAD" w:rsidP="00B83BAD"/>
    <w:p w14:paraId="7A3847D1" w14:textId="77777777" w:rsidR="00B83BAD" w:rsidRDefault="00B83BAD" w:rsidP="00B83BAD"/>
    <w:p w14:paraId="07CA6592" w14:textId="77777777" w:rsidR="00B83BAD" w:rsidRDefault="00B83BAD" w:rsidP="00B83BAD"/>
    <w:p w14:paraId="7CF4D833" w14:textId="77777777" w:rsidR="00B83BAD" w:rsidRDefault="00B83BAD" w:rsidP="00B83BAD"/>
    <w:p w14:paraId="0B42B1D6" w14:textId="77777777" w:rsidR="00B83BAD" w:rsidRDefault="00B83BAD" w:rsidP="00B83BAD"/>
    <w:p w14:paraId="449D8920" w14:textId="6AA2697D" w:rsidR="00B83BAD" w:rsidRDefault="00B83BAD" w:rsidP="00B83BAD"/>
    <w:p w14:paraId="73B5CA95" w14:textId="20299EBB" w:rsidR="00B83BAD" w:rsidRDefault="00B83BAD" w:rsidP="00B83BAD"/>
    <w:p w14:paraId="77BB3549" w14:textId="63F82B0D" w:rsidR="00B83BAD" w:rsidRDefault="00B83BAD" w:rsidP="00B83BAD"/>
    <w:p w14:paraId="4298838A" w14:textId="6FFB1B99" w:rsidR="00B83BAD" w:rsidRDefault="00B83BAD" w:rsidP="00B83BAD"/>
    <w:p w14:paraId="0F5EADF4" w14:textId="3E441660" w:rsidR="00B83BAD" w:rsidRDefault="00B83BAD" w:rsidP="00B83BAD"/>
    <w:p w14:paraId="7A677396" w14:textId="77777777" w:rsidR="00462046" w:rsidRDefault="00462046" w:rsidP="0067104D">
      <w:pPr>
        <w:pStyle w:val="Heading1"/>
      </w:pPr>
    </w:p>
    <w:p w14:paraId="71FBA03E" w14:textId="77777777" w:rsidR="00462046" w:rsidRDefault="00462046" w:rsidP="0067104D">
      <w:pPr>
        <w:pStyle w:val="Heading1"/>
      </w:pPr>
    </w:p>
    <w:p w14:paraId="4397EF4F" w14:textId="77777777" w:rsidR="00C3662E" w:rsidRDefault="00C3662E" w:rsidP="00C3662E"/>
    <w:p w14:paraId="2DDA0114" w14:textId="77777777" w:rsidR="00C3662E" w:rsidRDefault="00C3662E" w:rsidP="00C3662E"/>
    <w:p w14:paraId="7B9A3F5B" w14:textId="77777777" w:rsidR="00C3662E" w:rsidRDefault="00C3662E" w:rsidP="00C3662E"/>
    <w:p w14:paraId="56CAFC1E" w14:textId="77777777" w:rsidR="00C3662E" w:rsidRPr="00C3662E" w:rsidRDefault="00C3662E" w:rsidP="00C3662E"/>
    <w:p w14:paraId="15727AAC" w14:textId="057A1A0D" w:rsidR="00B6343D" w:rsidRPr="00407986" w:rsidRDefault="00B6343D" w:rsidP="0067104D">
      <w:pPr>
        <w:pStyle w:val="Heading1"/>
      </w:pPr>
      <w:bookmarkStart w:id="7" w:name="_Toc71291927"/>
      <w:r w:rsidRPr="00407986">
        <w:t>Terms and Definitions</w:t>
      </w:r>
      <w:bookmarkEnd w:id="7"/>
    </w:p>
    <w:tbl>
      <w:tblPr>
        <w:tblStyle w:val="TableGrid"/>
        <w:tblW w:w="0" w:type="auto"/>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6547"/>
      </w:tblGrid>
      <w:tr w:rsidR="00E33E37" w14:paraId="4CC7E1EA" w14:textId="77777777" w:rsidTr="666AB00D">
        <w:tc>
          <w:tcPr>
            <w:tcW w:w="2430" w:type="dxa"/>
          </w:tcPr>
          <w:p w14:paraId="61EC7E41" w14:textId="5A162BAB" w:rsidR="00E33E37" w:rsidRDefault="00212050" w:rsidP="00FE1B2D">
            <w:r>
              <w:t>Accessibility</w:t>
            </w:r>
          </w:p>
        </w:tc>
        <w:tc>
          <w:tcPr>
            <w:tcW w:w="6547" w:type="dxa"/>
          </w:tcPr>
          <w:p w14:paraId="48B46D0A" w14:textId="6AD85D23" w:rsidR="00E33E37" w:rsidRDefault="00D33B61" w:rsidP="00FE1B2D">
            <w:r>
              <w:t>T</w:t>
            </w:r>
            <w:r w:rsidRPr="00D33B61">
              <w:t>he practice of making your websites usable by as many people as possible.</w:t>
            </w:r>
          </w:p>
        </w:tc>
      </w:tr>
      <w:tr w:rsidR="00E33E37" w14:paraId="385D4327" w14:textId="77777777" w:rsidTr="666AB00D">
        <w:tc>
          <w:tcPr>
            <w:tcW w:w="2430" w:type="dxa"/>
          </w:tcPr>
          <w:p w14:paraId="2B329A36" w14:textId="4DA80620" w:rsidR="00E33E37" w:rsidRDefault="00212050" w:rsidP="00FE1B2D">
            <w:r>
              <w:lastRenderedPageBreak/>
              <w:t>Privacy Policy</w:t>
            </w:r>
          </w:p>
        </w:tc>
        <w:tc>
          <w:tcPr>
            <w:tcW w:w="6547" w:type="dxa"/>
          </w:tcPr>
          <w:p w14:paraId="4F52D90A" w14:textId="4D4BD812" w:rsidR="00E33E37" w:rsidRDefault="00956E4E" w:rsidP="00FE1B2D">
            <w:r>
              <w:t>A</w:t>
            </w:r>
            <w:r w:rsidRPr="00956E4E">
              <w:t xml:space="preserve"> statement or legal document that discloses some or all of the ways a party gathers, uses, discloses, and manages a customer or client's data.</w:t>
            </w:r>
          </w:p>
        </w:tc>
      </w:tr>
      <w:tr w:rsidR="00E33E37" w14:paraId="444F2400" w14:textId="77777777" w:rsidTr="666AB00D">
        <w:tc>
          <w:tcPr>
            <w:tcW w:w="2430" w:type="dxa"/>
          </w:tcPr>
          <w:p w14:paraId="6CE605EF" w14:textId="4695BF25" w:rsidR="00E33E37" w:rsidRDefault="00B25111" w:rsidP="00FE1B2D">
            <w:r>
              <w:t>Terms of Service</w:t>
            </w:r>
          </w:p>
        </w:tc>
        <w:tc>
          <w:tcPr>
            <w:tcW w:w="6547" w:type="dxa"/>
          </w:tcPr>
          <w:p w14:paraId="4F7E88B3" w14:textId="4C9AD65F" w:rsidR="00E33E37" w:rsidRDefault="00557ABC" w:rsidP="00FE1B2D">
            <w:r>
              <w:t>T</w:t>
            </w:r>
            <w:r w:rsidRPr="00557ABC">
              <w:t>he legal agreements between a service provider and a person who wants to use that service. The person must agree to abide by the terms of service in order to use the offered service. Terms of service can also be merely a disclaimer, especially regarding the use of websites.</w:t>
            </w:r>
          </w:p>
        </w:tc>
      </w:tr>
      <w:tr w:rsidR="00E33E37" w14:paraId="29375CE6" w14:textId="77777777" w:rsidTr="666AB00D">
        <w:tc>
          <w:tcPr>
            <w:tcW w:w="2430" w:type="dxa"/>
          </w:tcPr>
          <w:p w14:paraId="2B250033" w14:textId="0B7BC857" w:rsidR="00E33E37" w:rsidRDefault="00B25111" w:rsidP="00FE1B2D">
            <w:r>
              <w:t>Trust</w:t>
            </w:r>
          </w:p>
        </w:tc>
        <w:tc>
          <w:tcPr>
            <w:tcW w:w="6547" w:type="dxa"/>
          </w:tcPr>
          <w:p w14:paraId="45856318" w14:textId="4DF0F2A3" w:rsidR="00E33E37" w:rsidRDefault="007714F4" w:rsidP="00FE1B2D">
            <w:r>
              <w:t>F</w:t>
            </w:r>
            <w:r w:rsidRPr="007714F4">
              <w:t>irm belief in the reliability, truth, ability, or strength of someone or something.</w:t>
            </w:r>
          </w:p>
        </w:tc>
      </w:tr>
      <w:tr w:rsidR="00E33E37" w14:paraId="7636111F" w14:textId="77777777" w:rsidTr="666AB00D">
        <w:tc>
          <w:tcPr>
            <w:tcW w:w="2430" w:type="dxa"/>
          </w:tcPr>
          <w:p w14:paraId="4BF39A7A" w14:textId="28451CF5" w:rsidR="00E33E37" w:rsidRDefault="0060029A" w:rsidP="00FE1B2D">
            <w:r>
              <w:t>Zero-day</w:t>
            </w:r>
          </w:p>
        </w:tc>
        <w:tc>
          <w:tcPr>
            <w:tcW w:w="6547" w:type="dxa"/>
          </w:tcPr>
          <w:p w14:paraId="5B7A19A1" w14:textId="79E5C978" w:rsidR="00E33E37" w:rsidRDefault="0060029A" w:rsidP="00FE1B2D">
            <w:r>
              <w:t>A</w:t>
            </w:r>
            <w:r w:rsidRPr="0060029A">
              <w:t xml:space="preserve"> flaw in software, hardware</w:t>
            </w:r>
            <w:r>
              <w:t>,</w:t>
            </w:r>
            <w:r w:rsidRPr="0060029A">
              <w:t xml:space="preserve"> or firmware that is unknown to the party or parties responsible for patching or otherwise fixing the flaw. The term zero</w:t>
            </w:r>
            <w:r>
              <w:t>-</w:t>
            </w:r>
            <w:r w:rsidRPr="0060029A">
              <w:t xml:space="preserve">day may refer to the vulnerability itself or an attack </w:t>
            </w:r>
            <w:r w:rsidR="008D5D7D">
              <w:t>with</w:t>
            </w:r>
            <w:r w:rsidRPr="0060029A">
              <w:t xml:space="preserve"> zero days between the time the vulnerability is discovered and the first attack.</w:t>
            </w:r>
          </w:p>
        </w:tc>
      </w:tr>
      <w:tr w:rsidR="00E33E37" w14:paraId="429E6CD9" w14:textId="77777777" w:rsidTr="666AB00D">
        <w:tc>
          <w:tcPr>
            <w:tcW w:w="2430" w:type="dxa"/>
          </w:tcPr>
          <w:p w14:paraId="6AC068E8" w14:textId="77777777" w:rsidR="00E33E37" w:rsidRDefault="00005FB3" w:rsidP="00FE1B2D">
            <w:r>
              <w:t>Terms of Service; Did</w:t>
            </w:r>
            <w:r w:rsidR="00911A50">
              <w:t>n'</w:t>
            </w:r>
            <w:r>
              <w:t>t Read</w:t>
            </w:r>
          </w:p>
          <w:p w14:paraId="0606FE45" w14:textId="77777777" w:rsidR="0082611D" w:rsidRDefault="0082611D" w:rsidP="00FE1B2D"/>
          <w:p w14:paraId="133BD816" w14:textId="4C6D4544" w:rsidR="0082611D" w:rsidRDefault="0082611D" w:rsidP="00FE1B2D"/>
        </w:tc>
        <w:tc>
          <w:tcPr>
            <w:tcW w:w="6547" w:type="dxa"/>
          </w:tcPr>
          <w:p w14:paraId="79DD8759" w14:textId="115C6F19" w:rsidR="0082611D" w:rsidRPr="0082611D" w:rsidRDefault="00911A50" w:rsidP="0082611D">
            <w:r>
              <w:t>A</w:t>
            </w:r>
            <w:r w:rsidRPr="00911A50">
              <w:t xml:space="preserve"> community project </w:t>
            </w:r>
            <w:r>
              <w:t>aiming</w:t>
            </w:r>
            <w:r w:rsidRPr="00911A50">
              <w:t xml:space="preserve"> to analyze and grade the terms of service and privacy policies of major Internet sites and services. Each aspect of a </w:t>
            </w:r>
            <w:proofErr w:type="spellStart"/>
            <w:r w:rsidRPr="00911A50">
              <w:t>T</w:t>
            </w:r>
            <w:r w:rsidR="002A7B82">
              <w:t>o</w:t>
            </w:r>
            <w:r w:rsidR="000C25B7">
              <w:t>S</w:t>
            </w:r>
            <w:proofErr w:type="spellEnd"/>
            <w:r w:rsidRPr="00911A50">
              <w:t xml:space="preserve"> or privacy policy is assessed as positive, negative, or neutral.</w:t>
            </w:r>
          </w:p>
        </w:tc>
      </w:tr>
      <w:tr w:rsidR="000A462D" w14:paraId="5D994BED" w14:textId="77777777" w:rsidTr="666AB00D">
        <w:tc>
          <w:tcPr>
            <w:tcW w:w="2430" w:type="dxa"/>
          </w:tcPr>
          <w:p w14:paraId="61D249B2" w14:textId="17072D14" w:rsidR="000A462D" w:rsidRDefault="000A462D" w:rsidP="00FE1B2D">
            <w:r>
              <w:t>EC2 Instance</w:t>
            </w:r>
          </w:p>
        </w:tc>
        <w:tc>
          <w:tcPr>
            <w:tcW w:w="6547" w:type="dxa"/>
          </w:tcPr>
          <w:p w14:paraId="5B621A56" w14:textId="171B9487" w:rsidR="000A462D" w:rsidRDefault="000A462D" w:rsidP="00FE1B2D">
            <w:r>
              <w:t>A remote machine that is hosted by AWS.</w:t>
            </w:r>
          </w:p>
        </w:tc>
      </w:tr>
      <w:tr w:rsidR="00E33E37" w14:paraId="7DF34DAC" w14:textId="77777777" w:rsidTr="666AB00D">
        <w:tc>
          <w:tcPr>
            <w:tcW w:w="2430" w:type="dxa"/>
          </w:tcPr>
          <w:p w14:paraId="52C2A310" w14:textId="1D1916E7" w:rsidR="00E33E37" w:rsidRDefault="00224595" w:rsidP="00FE1B2D">
            <w:r>
              <w:t>DynamoDB</w:t>
            </w:r>
          </w:p>
        </w:tc>
        <w:tc>
          <w:tcPr>
            <w:tcW w:w="6547" w:type="dxa"/>
          </w:tcPr>
          <w:p w14:paraId="0FF67BAD" w14:textId="6355FEE4" w:rsidR="00E33E37" w:rsidRDefault="727F4163" w:rsidP="00FE1B2D">
            <w:commentRangeStart w:id="8"/>
            <w:r>
              <w:t xml:space="preserve">A </w:t>
            </w:r>
            <w:r w:rsidR="77AA9F29">
              <w:t xml:space="preserve">NoSQL </w:t>
            </w:r>
            <w:r>
              <w:t>d</w:t>
            </w:r>
            <w:r w:rsidR="67C1B7B4">
              <w:t>atabase hosted by AWS.</w:t>
            </w:r>
            <w:commentRangeEnd w:id="8"/>
            <w:r w:rsidR="00FC3E6C">
              <w:rPr>
                <w:rStyle w:val="CommentReference"/>
              </w:rPr>
              <w:commentReference w:id="8"/>
            </w:r>
          </w:p>
        </w:tc>
      </w:tr>
      <w:tr w:rsidR="00E33E37" w14:paraId="5EC0BBD5" w14:textId="77777777" w:rsidTr="666AB00D">
        <w:tc>
          <w:tcPr>
            <w:tcW w:w="2430" w:type="dxa"/>
          </w:tcPr>
          <w:p w14:paraId="6A5D9F03" w14:textId="58AF5849" w:rsidR="00D069CB" w:rsidRDefault="00D069CB" w:rsidP="00FE1B2D">
            <w:r>
              <w:t>N</w:t>
            </w:r>
            <w:r w:rsidR="7E536C6A">
              <w:t>atural Language Processing</w:t>
            </w:r>
          </w:p>
          <w:p w14:paraId="74978676" w14:textId="5FA613C9" w:rsidR="00D069CB" w:rsidRDefault="00D069CB" w:rsidP="666AB00D"/>
          <w:p w14:paraId="79F7B7AB" w14:textId="6F7CF236" w:rsidR="00D069CB" w:rsidRDefault="7F39CD35" w:rsidP="666AB00D">
            <w:r w:rsidRPr="666AB00D">
              <w:t>RESTful API’s</w:t>
            </w:r>
          </w:p>
        </w:tc>
        <w:tc>
          <w:tcPr>
            <w:tcW w:w="6547" w:type="dxa"/>
          </w:tcPr>
          <w:p w14:paraId="1B0AC463" w14:textId="686CB88A" w:rsidR="00D069CB" w:rsidRDefault="00D069CB" w:rsidP="666AB00D">
            <w:pPr>
              <w:rPr>
                <w:color w:val="4D5156"/>
              </w:rPr>
            </w:pPr>
            <w:commentRangeStart w:id="9"/>
            <w:r>
              <w:t>Natural Language Process</w:t>
            </w:r>
            <w:r w:rsidR="42DAB5DE">
              <w:t xml:space="preserve">ing </w:t>
            </w:r>
            <w:commentRangeEnd w:id="9"/>
            <w:r>
              <w:rPr>
                <w:rStyle w:val="CommentReference"/>
              </w:rPr>
              <w:commentReference w:id="9"/>
            </w:r>
            <w:r w:rsidR="2ED949D9" w:rsidRPr="666AB00D">
              <w:rPr>
                <w:rFonts w:ascii="Arial" w:eastAsia="Arial" w:hAnsi="Arial" w:cs="Arial"/>
                <w:color w:val="4D5156"/>
                <w:sz w:val="21"/>
                <w:szCs w:val="21"/>
              </w:rPr>
              <w:t xml:space="preserve">is </w:t>
            </w:r>
            <w:r w:rsidR="2ED949D9" w:rsidRPr="666AB00D">
              <w:rPr>
                <w:color w:val="4D5156"/>
              </w:rPr>
              <w:t xml:space="preserve">a subfield of linguistics, computer science, and artificial intelligence concerned with the interactions between computers and human </w:t>
            </w:r>
            <w:r w:rsidR="3C21E8DB" w:rsidRPr="666AB00D">
              <w:rPr>
                <w:color w:val="4D5156"/>
              </w:rPr>
              <w:t>language.</w:t>
            </w:r>
          </w:p>
          <w:p w14:paraId="2F4E0273" w14:textId="720DDF7E" w:rsidR="00D069CB" w:rsidRDefault="57441A22" w:rsidP="666AB00D">
            <w:pPr>
              <w:rPr>
                <w:color w:val="202124"/>
              </w:rPr>
            </w:pPr>
            <w:r w:rsidRPr="666AB00D">
              <w:rPr>
                <w:color w:val="202124"/>
              </w:rPr>
              <w:t>An architectural style for an application program interface that uses HTTP requests to access and use data.</w:t>
            </w:r>
          </w:p>
        </w:tc>
      </w:tr>
      <w:tr w:rsidR="00D069CB" w14:paraId="51752C5B" w14:textId="77777777" w:rsidTr="666AB00D">
        <w:tc>
          <w:tcPr>
            <w:tcW w:w="2430" w:type="dxa"/>
          </w:tcPr>
          <w:p w14:paraId="482691A3" w14:textId="77777777" w:rsidR="00D069CB" w:rsidRDefault="00D069CB" w:rsidP="00FE1B2D"/>
        </w:tc>
        <w:tc>
          <w:tcPr>
            <w:tcW w:w="6547" w:type="dxa"/>
          </w:tcPr>
          <w:p w14:paraId="0AAE07FD" w14:textId="77777777" w:rsidR="00D069CB" w:rsidRDefault="00D069CB" w:rsidP="00FE1B2D"/>
        </w:tc>
      </w:tr>
    </w:tbl>
    <w:p w14:paraId="2AAF7777" w14:textId="77777777" w:rsidR="00E33E37" w:rsidRDefault="00E33E37" w:rsidP="00FE1B2D">
      <w:pPr>
        <w:ind w:left="1410" w:hanging="1410"/>
      </w:pPr>
    </w:p>
    <w:p w14:paraId="5986D4F4" w14:textId="77777777" w:rsidR="00E33E37" w:rsidRDefault="00E33E37" w:rsidP="00FE1B2D">
      <w:pPr>
        <w:ind w:left="1410" w:hanging="1410"/>
      </w:pPr>
    </w:p>
    <w:p w14:paraId="490A2CAE" w14:textId="77777777" w:rsidR="00FE1B2D" w:rsidRPr="00407986" w:rsidRDefault="00FE1B2D" w:rsidP="00B6343D">
      <w:pPr>
        <w:ind w:left="1410" w:hanging="1410"/>
      </w:pPr>
    </w:p>
    <w:p w14:paraId="34605585" w14:textId="3BA6AFEE" w:rsidR="00746DAB" w:rsidRPr="00407986" w:rsidRDefault="00746DAB" w:rsidP="00746DAB"/>
    <w:p w14:paraId="115A2D14" w14:textId="3654F7FF" w:rsidR="00AF291A" w:rsidRPr="00407986" w:rsidRDefault="00AF291A" w:rsidP="006D7194"/>
    <w:p w14:paraId="74BAAF99" w14:textId="77777777" w:rsidR="00AF291A" w:rsidRPr="00407986" w:rsidRDefault="00AF291A">
      <w:r w:rsidRPr="00407986">
        <w:br w:type="page"/>
      </w:r>
    </w:p>
    <w:p w14:paraId="7FEBB424" w14:textId="09F93C60" w:rsidR="00564383" w:rsidRPr="00407986" w:rsidRDefault="00503E56" w:rsidP="000E2596">
      <w:pPr>
        <w:pStyle w:val="Heading1"/>
        <w:numPr>
          <w:ilvl w:val="0"/>
          <w:numId w:val="10"/>
        </w:numPr>
      </w:pPr>
      <w:bookmarkStart w:id="10" w:name="_Toc71291928"/>
      <w:r w:rsidRPr="00407986">
        <w:lastRenderedPageBreak/>
        <w:t>Int</w:t>
      </w:r>
      <w:r w:rsidR="000264AF" w:rsidRPr="00407986">
        <w:t>r</w:t>
      </w:r>
      <w:r w:rsidRPr="00407986">
        <w:t>oduction</w:t>
      </w:r>
      <w:bookmarkEnd w:id="10"/>
    </w:p>
    <w:p w14:paraId="3B10373F" w14:textId="427C544A" w:rsidR="008F7009" w:rsidRDefault="00CF3552" w:rsidP="008F7009">
      <w:r w:rsidRPr="00407986">
        <w:t>T</w:t>
      </w:r>
      <w:r w:rsidR="00E66BEE" w:rsidRPr="00407986">
        <w:t xml:space="preserve">his </w:t>
      </w:r>
      <w:r w:rsidR="00B25173" w:rsidRPr="00407986">
        <w:t>System Description D</w:t>
      </w:r>
      <w:r w:rsidR="00E66BEE" w:rsidRPr="00407986">
        <w:t xml:space="preserve">ocument </w:t>
      </w:r>
      <w:r w:rsidR="00651BC1" w:rsidRPr="00407986">
        <w:t xml:space="preserve">(SDD) </w:t>
      </w:r>
      <w:r w:rsidRPr="00407986">
        <w:t xml:space="preserve">was created to </w:t>
      </w:r>
      <w:r w:rsidR="00006EBB" w:rsidRPr="00407986">
        <w:t xml:space="preserve">outline </w:t>
      </w:r>
      <w:r w:rsidR="00AE481F" w:rsidRPr="00407986">
        <w:t>the</w:t>
      </w:r>
      <w:r w:rsidR="00F04AF6" w:rsidRPr="00407986">
        <w:t xml:space="preserve"> system design for</w:t>
      </w:r>
      <w:r w:rsidR="00AE481F" w:rsidRPr="00407986">
        <w:t xml:space="preserve"> </w:t>
      </w:r>
      <w:proofErr w:type="spellStart"/>
      <w:r w:rsidR="00E33E37">
        <w:t>TRUSTup</w:t>
      </w:r>
      <w:proofErr w:type="spellEnd"/>
      <w:r w:rsidR="008760CA">
        <w:t xml:space="preserve"> and how it </w:t>
      </w:r>
      <w:r w:rsidR="00495B5C">
        <w:t xml:space="preserve">was </w:t>
      </w:r>
      <w:r w:rsidR="008760CA">
        <w:t>constructed</w:t>
      </w:r>
      <w:r w:rsidR="006E3A54" w:rsidRPr="00407986">
        <w:t>.</w:t>
      </w:r>
      <w:r w:rsidR="00DC49C2">
        <w:t xml:space="preserve"> </w:t>
      </w:r>
      <w:r w:rsidR="00876F6E">
        <w:t>SDD</w:t>
      </w:r>
      <w:r w:rsidR="008A304C">
        <w:t xml:space="preserve"> was </w:t>
      </w:r>
      <w:r w:rsidR="00876F6E">
        <w:t xml:space="preserve">also </w:t>
      </w:r>
      <w:r w:rsidR="008A304C">
        <w:t xml:space="preserve">created to ensure that the </w:t>
      </w:r>
      <w:proofErr w:type="spellStart"/>
      <w:r w:rsidR="00E33E37">
        <w:t>TRUSTup</w:t>
      </w:r>
      <w:proofErr w:type="spellEnd"/>
      <w:r w:rsidR="00876F6E">
        <w:t xml:space="preserve"> </w:t>
      </w:r>
      <w:r w:rsidR="008A304C">
        <w:t xml:space="preserve">design meets the requirements specified in the </w:t>
      </w:r>
      <w:r w:rsidR="00E33E37" w:rsidRPr="00E33E37">
        <w:t>Trust, Interoperability and Inclusion: A Framework for Creating Cyber-Trust in Connected Homes</w:t>
      </w:r>
      <w:r w:rsidR="002B02D1">
        <w:t>"</w:t>
      </w:r>
      <w:r w:rsidR="00E33E37">
        <w:t xml:space="preserve"> </w:t>
      </w:r>
      <w:r w:rsidR="008A304C">
        <w:t>project requirements documentation</w:t>
      </w:r>
      <w:r w:rsidR="00876F6E">
        <w:t xml:space="preserve">. SDD </w:t>
      </w:r>
      <w:r w:rsidR="00DC49C2">
        <w:t xml:space="preserve">is </w:t>
      </w:r>
      <w:r w:rsidR="00876F6E">
        <w:t xml:space="preserve">also </w:t>
      </w:r>
      <w:r w:rsidR="00DC49C2">
        <w:t xml:space="preserve">intended to </w:t>
      </w:r>
      <w:r w:rsidR="00780005" w:rsidRPr="00407986">
        <w:t xml:space="preserve">provide context and perspective for current and future team members, </w:t>
      </w:r>
      <w:r w:rsidR="0080688D">
        <w:t xml:space="preserve">customers, and stakeholders. </w:t>
      </w:r>
      <w:r w:rsidR="008F7009">
        <w:t xml:space="preserve">SDD </w:t>
      </w:r>
      <w:r w:rsidR="00E33E37">
        <w:t>describes</w:t>
      </w:r>
      <w:r w:rsidR="008F7009">
        <w:t xml:space="preserve"> the system architecture, software, hardware, database design, and security.</w:t>
      </w:r>
    </w:p>
    <w:p w14:paraId="70CAFCE6" w14:textId="43415C8A" w:rsidR="003B2D2E" w:rsidRPr="00407986" w:rsidRDefault="00E33E37" w:rsidP="000E2596">
      <w:pPr>
        <w:pStyle w:val="Heading1"/>
        <w:numPr>
          <w:ilvl w:val="0"/>
          <w:numId w:val="10"/>
        </w:numPr>
      </w:pPr>
      <w:bookmarkStart w:id="11" w:name="_Toc71291929"/>
      <w:proofErr w:type="spellStart"/>
      <w:r>
        <w:t>TRUSTup</w:t>
      </w:r>
      <w:proofErr w:type="spellEnd"/>
      <w:r w:rsidR="0090271D" w:rsidRPr="00407986">
        <w:t xml:space="preserve"> </w:t>
      </w:r>
      <w:r w:rsidR="001B508B">
        <w:t>Overview</w:t>
      </w:r>
      <w:bookmarkEnd w:id="11"/>
    </w:p>
    <w:p w14:paraId="46C270AD" w14:textId="3E80791C" w:rsidR="00D468A9" w:rsidRDefault="00CA7460" w:rsidP="0090271D">
      <w:proofErr w:type="spellStart"/>
      <w:r>
        <w:t>TRUSTup</w:t>
      </w:r>
      <w:proofErr w:type="spellEnd"/>
      <w:r>
        <w:t xml:space="preserve"> </w:t>
      </w:r>
      <w:r w:rsidR="00380C3D">
        <w:t>is</w:t>
      </w:r>
      <w:r w:rsidR="004E4AA1">
        <w:t xml:space="preserve"> </w:t>
      </w:r>
      <w:r w:rsidR="0034100C">
        <w:t>a software</w:t>
      </w:r>
      <w:r w:rsidR="0034100C" w:rsidRPr="0034100C">
        <w:t xml:space="preserve"> solution </w:t>
      </w:r>
      <w:r w:rsidR="0034100C">
        <w:t>aimed at</w:t>
      </w:r>
      <w:r w:rsidR="0034100C" w:rsidRPr="0034100C">
        <w:t xml:space="preserve"> increas</w:t>
      </w:r>
      <w:r w:rsidR="0034100C">
        <w:t>ing</w:t>
      </w:r>
      <w:r w:rsidR="0034100C" w:rsidRPr="0034100C">
        <w:t xml:space="preserve"> </w:t>
      </w:r>
      <w:r w:rsidR="0034100C">
        <w:t>cyber-</w:t>
      </w:r>
      <w:r w:rsidR="0034100C" w:rsidRPr="0034100C">
        <w:t>trust between the people, connected objects, and the companies that make them</w:t>
      </w:r>
      <w:r w:rsidR="002622AE">
        <w:t xml:space="preserve">. It is accomplished </w:t>
      </w:r>
      <w:r w:rsidR="00F90ADA">
        <w:t>by implementing the f</w:t>
      </w:r>
      <w:r w:rsidR="00A97258" w:rsidRPr="00A97258">
        <w:t xml:space="preserve">ramework for </w:t>
      </w:r>
      <w:r w:rsidR="00F90ADA">
        <w:t>c</w:t>
      </w:r>
      <w:r w:rsidR="00A97258" w:rsidRPr="00A97258">
        <w:t xml:space="preserve">reating </w:t>
      </w:r>
      <w:r w:rsidR="00F90ADA">
        <w:t>c</w:t>
      </w:r>
      <w:r w:rsidR="00A97258" w:rsidRPr="00A97258">
        <w:t>yber-</w:t>
      </w:r>
      <w:r w:rsidR="00F90ADA">
        <w:t>t</w:t>
      </w:r>
      <w:r w:rsidR="00A97258" w:rsidRPr="00A97258">
        <w:t xml:space="preserve">rust in </w:t>
      </w:r>
      <w:r w:rsidR="00F90ADA">
        <w:t>c</w:t>
      </w:r>
      <w:r w:rsidR="00A97258" w:rsidRPr="00A97258">
        <w:t xml:space="preserve">onnected </w:t>
      </w:r>
      <w:r w:rsidR="00F90ADA">
        <w:t>h</w:t>
      </w:r>
      <w:r w:rsidR="00A97258" w:rsidRPr="00A97258">
        <w:t>omes</w:t>
      </w:r>
      <w:r w:rsidR="00E12BCA">
        <w:t xml:space="preserve"> in the form of a mobile app and a</w:t>
      </w:r>
    </w:p>
    <w:p w14:paraId="398B00FD" w14:textId="2AE02616" w:rsidR="0000745F" w:rsidRDefault="00BA066C" w:rsidP="0000745F">
      <w:pPr>
        <w:spacing w:after="160" w:line="259" w:lineRule="auto"/>
      </w:pPr>
      <w:proofErr w:type="spellStart"/>
      <w:r>
        <w:rPr>
          <w:b/>
          <w:bCs/>
        </w:rPr>
        <w:t>TRUSTup</w:t>
      </w:r>
      <w:proofErr w:type="spellEnd"/>
      <w:r w:rsidR="00091203" w:rsidRPr="00091203">
        <w:rPr>
          <w:b/>
          <w:bCs/>
        </w:rPr>
        <w:t xml:space="preserve"> integrate</w:t>
      </w:r>
      <w:r w:rsidR="00791C03">
        <w:rPr>
          <w:b/>
          <w:bCs/>
        </w:rPr>
        <w:t>s</w:t>
      </w:r>
      <w:r w:rsidR="00091203" w:rsidRPr="00091203">
        <w:rPr>
          <w:b/>
          <w:bCs/>
        </w:rPr>
        <w:t xml:space="preserve"> seamlessly into </w:t>
      </w:r>
      <w:r w:rsidR="00212050">
        <w:rPr>
          <w:b/>
          <w:bCs/>
        </w:rPr>
        <w:t xml:space="preserve">the </w:t>
      </w:r>
      <w:r w:rsidR="00091203" w:rsidRPr="00091203">
        <w:rPr>
          <w:b/>
          <w:bCs/>
        </w:rPr>
        <w:t>user</w:t>
      </w:r>
      <w:r w:rsidR="002B02D1">
        <w:rPr>
          <w:b/>
          <w:bCs/>
        </w:rPr>
        <w:t>'</w:t>
      </w:r>
      <w:r w:rsidR="00091203" w:rsidRPr="00091203">
        <w:rPr>
          <w:b/>
          <w:bCs/>
        </w:rPr>
        <w:t>s current environment</w:t>
      </w:r>
      <w:r w:rsidR="00A8629A">
        <w:rPr>
          <w:b/>
          <w:bCs/>
        </w:rPr>
        <w:t>. The user can:</w:t>
      </w:r>
    </w:p>
    <w:p w14:paraId="598A9C7E" w14:textId="7C3A1C19" w:rsidR="00212050" w:rsidRPr="00F446CB" w:rsidRDefault="00A8629A" w:rsidP="000E2596">
      <w:pPr>
        <w:pStyle w:val="ListParagraph"/>
        <w:numPr>
          <w:ilvl w:val="0"/>
          <w:numId w:val="11"/>
        </w:numPr>
        <w:spacing w:after="0" w:line="259" w:lineRule="auto"/>
        <w:rPr>
          <w:rFonts w:ascii="Times New Roman" w:hAnsi="Times New Roman" w:cs="Times New Roman"/>
        </w:rPr>
      </w:pPr>
      <w:r w:rsidRPr="00F446CB">
        <w:rPr>
          <w:rFonts w:ascii="Times New Roman" w:hAnsi="Times New Roman" w:cs="Times New Roman"/>
        </w:rPr>
        <w:t>U</w:t>
      </w:r>
      <w:r w:rsidR="00212050" w:rsidRPr="00F446CB">
        <w:rPr>
          <w:rFonts w:ascii="Times New Roman" w:hAnsi="Times New Roman" w:cs="Times New Roman"/>
        </w:rPr>
        <w:t xml:space="preserve">tilize </w:t>
      </w:r>
      <w:proofErr w:type="spellStart"/>
      <w:r w:rsidR="00212050" w:rsidRPr="00F446CB">
        <w:rPr>
          <w:rFonts w:ascii="Times New Roman" w:hAnsi="Times New Roman" w:cs="Times New Roman"/>
        </w:rPr>
        <w:t>TRUSTup</w:t>
      </w:r>
      <w:proofErr w:type="spellEnd"/>
      <w:r w:rsidR="00212050" w:rsidRPr="00F446CB">
        <w:rPr>
          <w:rFonts w:ascii="Times New Roman" w:hAnsi="Times New Roman" w:cs="Times New Roman"/>
        </w:rPr>
        <w:t xml:space="preserve"> to identify all IoT devices connected to the internet through their home network.</w:t>
      </w:r>
    </w:p>
    <w:p w14:paraId="63BE0990" w14:textId="74E0E99B" w:rsidR="00212050" w:rsidRPr="00F446CB" w:rsidRDefault="00A8629A" w:rsidP="000E2596">
      <w:pPr>
        <w:pStyle w:val="ListParagraph"/>
        <w:numPr>
          <w:ilvl w:val="0"/>
          <w:numId w:val="11"/>
        </w:numPr>
        <w:spacing w:after="0" w:line="259" w:lineRule="auto"/>
        <w:rPr>
          <w:rFonts w:ascii="Times New Roman" w:hAnsi="Times New Roman" w:cs="Times New Roman"/>
        </w:rPr>
      </w:pPr>
      <w:r w:rsidRPr="00F446CB">
        <w:rPr>
          <w:rFonts w:ascii="Times New Roman" w:hAnsi="Times New Roman" w:cs="Times New Roman"/>
        </w:rPr>
        <w:t>R</w:t>
      </w:r>
      <w:r w:rsidR="008807CC" w:rsidRPr="00F446CB">
        <w:rPr>
          <w:rFonts w:ascii="Times New Roman" w:hAnsi="Times New Roman" w:cs="Times New Roman"/>
        </w:rPr>
        <w:t>eceive information</w:t>
      </w:r>
      <w:r w:rsidR="00FB2E5D" w:rsidRPr="00F446CB">
        <w:rPr>
          <w:rFonts w:ascii="Times New Roman" w:hAnsi="Times New Roman" w:cs="Times New Roman"/>
        </w:rPr>
        <w:t xml:space="preserve"> about</w:t>
      </w:r>
      <w:r w:rsidR="008807CC" w:rsidRPr="00F446CB">
        <w:rPr>
          <w:rFonts w:ascii="Times New Roman" w:hAnsi="Times New Roman" w:cs="Times New Roman"/>
        </w:rPr>
        <w:t xml:space="preserve"> </w:t>
      </w:r>
      <w:r w:rsidR="00FB2E5D" w:rsidRPr="00F446CB">
        <w:rPr>
          <w:rFonts w:ascii="Times New Roman" w:hAnsi="Times New Roman" w:cs="Times New Roman"/>
        </w:rPr>
        <w:t xml:space="preserve">scores </w:t>
      </w:r>
      <w:r w:rsidR="00292BBB" w:rsidRPr="00F446CB">
        <w:rPr>
          <w:rFonts w:ascii="Times New Roman" w:hAnsi="Times New Roman" w:cs="Times New Roman"/>
        </w:rPr>
        <w:t>associated with</w:t>
      </w:r>
      <w:r w:rsidR="00FB2E5D" w:rsidRPr="00F446CB">
        <w:rPr>
          <w:rFonts w:ascii="Times New Roman" w:hAnsi="Times New Roman" w:cs="Times New Roman"/>
        </w:rPr>
        <w:t xml:space="preserve"> </w:t>
      </w:r>
      <w:r w:rsidR="008807CC" w:rsidRPr="00F446CB">
        <w:rPr>
          <w:rFonts w:ascii="Times New Roman" w:hAnsi="Times New Roman" w:cs="Times New Roman"/>
        </w:rPr>
        <w:t>PPs and TOSs</w:t>
      </w:r>
      <w:r w:rsidR="00E535DA" w:rsidRPr="00F446CB">
        <w:rPr>
          <w:rFonts w:ascii="Times New Roman" w:hAnsi="Times New Roman" w:cs="Times New Roman"/>
        </w:rPr>
        <w:t xml:space="preserve"> (and the fragments raising concerns) corresponding to the IoT devices</w:t>
      </w:r>
      <w:r w:rsidR="00FB2E5D" w:rsidRPr="00F446CB">
        <w:rPr>
          <w:rFonts w:ascii="Times New Roman" w:hAnsi="Times New Roman" w:cs="Times New Roman"/>
        </w:rPr>
        <w:t xml:space="preserve">. </w:t>
      </w:r>
    </w:p>
    <w:p w14:paraId="54F20E46" w14:textId="53C25900" w:rsidR="00FB2E5D" w:rsidRPr="00F446CB" w:rsidRDefault="00A8629A" w:rsidP="000E2596">
      <w:pPr>
        <w:pStyle w:val="ListParagraph"/>
        <w:numPr>
          <w:ilvl w:val="0"/>
          <w:numId w:val="11"/>
        </w:numPr>
        <w:spacing w:after="0" w:line="259" w:lineRule="auto"/>
        <w:rPr>
          <w:rFonts w:ascii="Times New Roman" w:hAnsi="Times New Roman" w:cs="Times New Roman"/>
        </w:rPr>
      </w:pPr>
      <w:r w:rsidRPr="00F446CB">
        <w:rPr>
          <w:rFonts w:ascii="Times New Roman" w:hAnsi="Times New Roman" w:cs="Times New Roman"/>
        </w:rPr>
        <w:t>R</w:t>
      </w:r>
      <w:r w:rsidR="00FB2E5D" w:rsidRPr="00F446CB">
        <w:rPr>
          <w:rFonts w:ascii="Times New Roman" w:hAnsi="Times New Roman" w:cs="Times New Roman"/>
        </w:rPr>
        <w:t xml:space="preserve">eceive information </w:t>
      </w:r>
      <w:r w:rsidR="00D50F61" w:rsidRPr="00F446CB">
        <w:rPr>
          <w:rFonts w:ascii="Times New Roman" w:hAnsi="Times New Roman" w:cs="Times New Roman"/>
        </w:rPr>
        <w:t>about</w:t>
      </w:r>
      <w:r w:rsidR="00FB2E5D" w:rsidRPr="00F446CB">
        <w:rPr>
          <w:rFonts w:ascii="Times New Roman" w:hAnsi="Times New Roman" w:cs="Times New Roman"/>
        </w:rPr>
        <w:t xml:space="preserve"> </w:t>
      </w:r>
      <w:r w:rsidR="00602651" w:rsidRPr="00F446CB">
        <w:rPr>
          <w:rFonts w:ascii="Times New Roman" w:hAnsi="Times New Roman" w:cs="Times New Roman"/>
        </w:rPr>
        <w:t xml:space="preserve">any reported </w:t>
      </w:r>
      <w:r w:rsidR="00D50F61" w:rsidRPr="00F446CB">
        <w:rPr>
          <w:rFonts w:ascii="Times New Roman" w:hAnsi="Times New Roman" w:cs="Times New Roman"/>
        </w:rPr>
        <w:t>in the NIST</w:t>
      </w:r>
      <w:r w:rsidR="002B02D1" w:rsidRPr="00F446CB">
        <w:rPr>
          <w:rFonts w:ascii="Times New Roman" w:hAnsi="Times New Roman" w:cs="Times New Roman"/>
        </w:rPr>
        <w:t>'</w:t>
      </w:r>
      <w:r w:rsidR="00D50F61" w:rsidRPr="00F446CB">
        <w:rPr>
          <w:rFonts w:ascii="Times New Roman" w:hAnsi="Times New Roman" w:cs="Times New Roman"/>
        </w:rPr>
        <w:t xml:space="preserve">s National Vulnerability Database </w:t>
      </w:r>
      <w:r w:rsidR="00602651" w:rsidRPr="00F446CB">
        <w:rPr>
          <w:rFonts w:ascii="Times New Roman" w:hAnsi="Times New Roman" w:cs="Times New Roman"/>
        </w:rPr>
        <w:t xml:space="preserve">vulnerabilities associated with the IoT devices. </w:t>
      </w:r>
    </w:p>
    <w:p w14:paraId="177B6690" w14:textId="0C4B3572" w:rsidR="00641442" w:rsidRPr="00F446CB" w:rsidRDefault="00A8629A" w:rsidP="00494436">
      <w:pPr>
        <w:pStyle w:val="ListParagraph"/>
        <w:numPr>
          <w:ilvl w:val="0"/>
          <w:numId w:val="11"/>
        </w:numPr>
        <w:spacing w:after="0" w:line="259" w:lineRule="auto"/>
        <w:rPr>
          <w:rFonts w:ascii="Times New Roman" w:hAnsi="Times New Roman" w:cs="Times New Roman"/>
        </w:rPr>
      </w:pPr>
      <w:r w:rsidRPr="00F446CB">
        <w:rPr>
          <w:rFonts w:ascii="Times New Roman" w:hAnsi="Times New Roman" w:cs="Times New Roman"/>
        </w:rPr>
        <w:t>R</w:t>
      </w:r>
      <w:r w:rsidR="00D50F61" w:rsidRPr="00F446CB">
        <w:rPr>
          <w:rFonts w:ascii="Times New Roman" w:hAnsi="Times New Roman" w:cs="Times New Roman"/>
        </w:rPr>
        <w:t xml:space="preserve">eceive information </w:t>
      </w:r>
      <w:r w:rsidR="00641442" w:rsidRPr="00F446CB">
        <w:rPr>
          <w:rFonts w:ascii="Times New Roman" w:hAnsi="Times New Roman" w:cs="Times New Roman"/>
        </w:rPr>
        <w:t>regarding any significant mentions of a zero-day vulnerability on social media associated with the IoT devices.</w:t>
      </w:r>
    </w:p>
    <w:p w14:paraId="4126C0A4" w14:textId="721225E0" w:rsidR="00641442" w:rsidRPr="00F446CB" w:rsidRDefault="00ED6B7A" w:rsidP="00ED6B7A">
      <w:pPr>
        <w:pStyle w:val="ListParagraph"/>
        <w:numPr>
          <w:ilvl w:val="0"/>
          <w:numId w:val="11"/>
        </w:numPr>
        <w:spacing w:after="0" w:line="259" w:lineRule="auto"/>
        <w:rPr>
          <w:rFonts w:ascii="Times New Roman" w:hAnsi="Times New Roman" w:cs="Times New Roman"/>
        </w:rPr>
      </w:pPr>
      <w:r w:rsidRPr="00F446CB">
        <w:rPr>
          <w:rFonts w:ascii="Times New Roman" w:hAnsi="Times New Roman" w:cs="Times New Roman"/>
        </w:rPr>
        <w:t>Access the information through an accessible UI.</w:t>
      </w:r>
    </w:p>
    <w:p w14:paraId="5CB37CE8" w14:textId="77777777" w:rsidR="00494436" w:rsidRDefault="00494436" w:rsidP="00641442">
      <w:pPr>
        <w:spacing w:line="259" w:lineRule="auto"/>
      </w:pPr>
    </w:p>
    <w:p w14:paraId="6307F74A" w14:textId="7E86A340" w:rsidR="00ED6B7A" w:rsidRDefault="00ED6B7A" w:rsidP="00AB4097">
      <w:pPr>
        <w:rPr>
          <w:b/>
          <w:bCs/>
        </w:rPr>
      </w:pPr>
      <w:proofErr w:type="spellStart"/>
      <w:r>
        <w:rPr>
          <w:b/>
          <w:bCs/>
        </w:rPr>
        <w:t>TRUSTup</w:t>
      </w:r>
      <w:proofErr w:type="spellEnd"/>
      <w:r>
        <w:rPr>
          <w:b/>
          <w:bCs/>
        </w:rPr>
        <w:t xml:space="preserve"> can scan the local network </w:t>
      </w:r>
      <w:r w:rsidR="00C65A90" w:rsidRPr="00C65A90">
        <w:t>to</w:t>
      </w:r>
      <w:r w:rsidRPr="00C65A90">
        <w:t xml:space="preserve"> discover IoT devices</w:t>
      </w:r>
      <w:r>
        <w:rPr>
          <w:b/>
          <w:bCs/>
        </w:rPr>
        <w:t xml:space="preserve"> </w:t>
      </w:r>
      <w:r w:rsidR="00C65A90" w:rsidRPr="00C65A90">
        <w:t xml:space="preserve">and </w:t>
      </w:r>
      <w:r w:rsidR="00C65A90">
        <w:t xml:space="preserve">automatically </w:t>
      </w:r>
      <w:r w:rsidR="00C65A90" w:rsidRPr="00C65A90">
        <w:t>identify the associated vendor</w:t>
      </w:r>
      <w:r w:rsidR="00C65A90">
        <w:t xml:space="preserve">. </w:t>
      </w:r>
    </w:p>
    <w:p w14:paraId="12688842" w14:textId="7F99A5E9" w:rsidR="00ED6B7A" w:rsidRDefault="00ED6B7A" w:rsidP="00AB4097">
      <w:pPr>
        <w:rPr>
          <w:b/>
          <w:bCs/>
        </w:rPr>
      </w:pPr>
      <w:proofErr w:type="spellStart"/>
      <w:r>
        <w:rPr>
          <w:b/>
          <w:bCs/>
        </w:rPr>
        <w:t>TRUSTup</w:t>
      </w:r>
      <w:proofErr w:type="spellEnd"/>
      <w:r w:rsidR="00F54445" w:rsidRPr="008D46E6">
        <w:rPr>
          <w:b/>
          <w:bCs/>
        </w:rPr>
        <w:t xml:space="preserve"> </w:t>
      </w:r>
      <w:r>
        <w:rPr>
          <w:b/>
          <w:bCs/>
        </w:rPr>
        <w:t xml:space="preserve">can search for PPs and </w:t>
      </w:r>
      <w:proofErr w:type="spellStart"/>
      <w:r>
        <w:rPr>
          <w:b/>
          <w:bCs/>
        </w:rPr>
        <w:t>ToS</w:t>
      </w:r>
      <w:proofErr w:type="spellEnd"/>
      <w:r>
        <w:rPr>
          <w:b/>
          <w:bCs/>
        </w:rPr>
        <w:t xml:space="preserve"> </w:t>
      </w:r>
      <w:r w:rsidRPr="00C65A90">
        <w:t xml:space="preserve">associated </w:t>
      </w:r>
      <w:r w:rsidR="00C65A90" w:rsidRPr="00C65A90">
        <w:t>with the IoT devices</w:t>
      </w:r>
      <w:r w:rsidR="00D2679B">
        <w:t xml:space="preserve"> </w:t>
      </w:r>
      <w:r w:rsidR="00C65A90">
        <w:t xml:space="preserve">and </w:t>
      </w:r>
      <w:r w:rsidR="00D2679B">
        <w:t>the corresponding community-based rating related to how the user</w:t>
      </w:r>
      <w:r w:rsidR="002B02D1">
        <w:t>'</w:t>
      </w:r>
      <w:r w:rsidR="00D2679B">
        <w:t>s data is handled</w:t>
      </w:r>
      <w:r w:rsidR="00C65A90" w:rsidRPr="00C65A90">
        <w:t xml:space="preserve">. </w:t>
      </w:r>
    </w:p>
    <w:p w14:paraId="02BACFB3" w14:textId="25CD784D" w:rsidR="00A8043A" w:rsidRDefault="00D2679B" w:rsidP="004B2537">
      <w:r>
        <w:t xml:space="preserve">For PPs and </w:t>
      </w:r>
      <w:proofErr w:type="spellStart"/>
      <w:r>
        <w:t>ToS</w:t>
      </w:r>
      <w:proofErr w:type="spellEnd"/>
      <w:r>
        <w:t xml:space="preserve"> that have not been rated by the community, </w:t>
      </w:r>
      <w:proofErr w:type="spellStart"/>
      <w:r w:rsidRPr="00865C3A">
        <w:rPr>
          <w:b/>
          <w:bCs/>
        </w:rPr>
        <w:t>TRUSTup</w:t>
      </w:r>
      <w:proofErr w:type="spellEnd"/>
      <w:r w:rsidRPr="00865C3A">
        <w:rPr>
          <w:b/>
          <w:bCs/>
        </w:rPr>
        <w:t xml:space="preserve"> leverages </w:t>
      </w:r>
      <w:r w:rsidR="00865C3A" w:rsidRPr="00865C3A">
        <w:rPr>
          <w:b/>
          <w:bCs/>
        </w:rPr>
        <w:t>natural language processing to</w:t>
      </w:r>
      <w:r w:rsidR="00865C3A">
        <w:t xml:space="preserve"> identify similar clauses in the database of rated documents and adopt their rating.   </w:t>
      </w:r>
    </w:p>
    <w:p w14:paraId="099536F2" w14:textId="77777777" w:rsidR="00D2679B" w:rsidRDefault="00D2679B" w:rsidP="004B2537"/>
    <w:p w14:paraId="43E89DF8" w14:textId="5F2F36A3" w:rsidR="00D7311E" w:rsidRDefault="00D2679B" w:rsidP="004B2537">
      <w:proofErr w:type="spellStart"/>
      <w:r>
        <w:rPr>
          <w:b/>
          <w:bCs/>
        </w:rPr>
        <w:t>TRUSTup</w:t>
      </w:r>
      <w:proofErr w:type="spellEnd"/>
      <w:r>
        <w:rPr>
          <w:b/>
          <w:bCs/>
        </w:rPr>
        <w:t xml:space="preserve"> </w:t>
      </w:r>
      <w:r w:rsidR="00E73B2A" w:rsidRPr="006C0444">
        <w:rPr>
          <w:b/>
          <w:bCs/>
        </w:rPr>
        <w:t>has a</w:t>
      </w:r>
      <w:r w:rsidR="007C6AF5" w:rsidRPr="006C0444">
        <w:rPr>
          <w:b/>
          <w:bCs/>
        </w:rPr>
        <w:t xml:space="preserve"> </w:t>
      </w:r>
      <w:r w:rsidR="00493128" w:rsidRPr="006C0444">
        <w:rPr>
          <w:b/>
          <w:bCs/>
        </w:rPr>
        <w:t>modular and extensible</w:t>
      </w:r>
      <w:r w:rsidR="00E73B2A" w:rsidRPr="006C0444">
        <w:rPr>
          <w:b/>
          <w:bCs/>
        </w:rPr>
        <w:t xml:space="preserve"> software architecture</w:t>
      </w:r>
      <w:r w:rsidR="00E73B2A">
        <w:t xml:space="preserve"> to support</w:t>
      </w:r>
      <w:r w:rsidR="00CD66B2">
        <w:t xml:space="preserve"> the</w:t>
      </w:r>
      <w:r w:rsidR="00E73B2A">
        <w:t xml:space="preserve"> response to </w:t>
      </w:r>
      <w:r w:rsidR="00CD66B2">
        <w:t xml:space="preserve">new requirements </w:t>
      </w:r>
      <w:r w:rsidR="00473AC7">
        <w:t>and to</w:t>
      </w:r>
      <w:r w:rsidR="00EA01F6">
        <w:t xml:space="preserve"> allow seamless</w:t>
      </w:r>
      <w:r w:rsidR="00473AC7">
        <w:t xml:space="preserve"> </w:t>
      </w:r>
      <w:r w:rsidR="00EA01F6">
        <w:t>i</w:t>
      </w:r>
      <w:r w:rsidR="008444CA">
        <w:t>n</w:t>
      </w:r>
      <w:r w:rsidR="00986977">
        <w:t>t</w:t>
      </w:r>
      <w:r w:rsidR="008444CA">
        <w:t xml:space="preserve">egration </w:t>
      </w:r>
      <w:r w:rsidR="00EB43FC">
        <w:t xml:space="preserve">of </w:t>
      </w:r>
      <w:r w:rsidR="00473AC7">
        <w:t>state-of-the-art</w:t>
      </w:r>
      <w:r w:rsidR="006C0444">
        <w:t xml:space="preserve"> </w:t>
      </w:r>
      <w:r w:rsidR="008444CA">
        <w:t>algorithms</w:t>
      </w:r>
      <w:r w:rsidR="0058048F">
        <w:t xml:space="preserve"> providing novel analytical and machine learning capabilities</w:t>
      </w:r>
      <w:r w:rsidR="006C0444">
        <w:t xml:space="preserve">. </w:t>
      </w:r>
      <w:r w:rsidR="008444CA">
        <w:t xml:space="preserve"> </w:t>
      </w:r>
      <w:r w:rsidR="00EB43FC">
        <w:t xml:space="preserve"> </w:t>
      </w:r>
      <w:r w:rsidR="00473AC7">
        <w:t xml:space="preserve"> </w:t>
      </w:r>
    </w:p>
    <w:p w14:paraId="521F61DC" w14:textId="761C9B49" w:rsidR="004E22DC" w:rsidRDefault="004D3822" w:rsidP="000E2596">
      <w:pPr>
        <w:pStyle w:val="Heading1"/>
        <w:numPr>
          <w:ilvl w:val="0"/>
          <w:numId w:val="10"/>
        </w:numPr>
      </w:pPr>
      <w:bookmarkStart w:id="12" w:name="_Toc71291930"/>
      <w:r>
        <w:t>System Architecture</w:t>
      </w:r>
      <w:bookmarkEnd w:id="12"/>
    </w:p>
    <w:p w14:paraId="11911600" w14:textId="46F11E50" w:rsidR="0090271D" w:rsidRPr="0018586C" w:rsidRDefault="00A452D9" w:rsidP="0090271D">
      <w:r w:rsidRPr="0018586C">
        <w:t xml:space="preserve">At </w:t>
      </w:r>
      <w:r w:rsidR="004D3822" w:rsidRPr="0018586C">
        <w:t>the highest level of abstraction</w:t>
      </w:r>
      <w:r w:rsidR="00520349" w:rsidRPr="0018586C">
        <w:t xml:space="preserve">, </w:t>
      </w:r>
      <w:proofErr w:type="spellStart"/>
      <w:r w:rsidR="00FB703F" w:rsidRPr="0018586C">
        <w:t>TRUSTup</w:t>
      </w:r>
      <w:proofErr w:type="spellEnd"/>
      <w:r w:rsidR="00520349" w:rsidRPr="0018586C">
        <w:t xml:space="preserve"> ecosystem </w:t>
      </w:r>
      <w:r w:rsidR="004261FD" w:rsidRPr="0018586C">
        <w:t xml:space="preserve">comprises </w:t>
      </w:r>
      <w:r w:rsidR="005F67AE" w:rsidRPr="0018586C">
        <w:t>three core components:</w:t>
      </w:r>
    </w:p>
    <w:p w14:paraId="30148DAD" w14:textId="2306C688" w:rsidR="005F67AE" w:rsidRPr="0018586C" w:rsidRDefault="00865C3A" w:rsidP="000E2596">
      <w:pPr>
        <w:pStyle w:val="ListParagraph"/>
        <w:numPr>
          <w:ilvl w:val="0"/>
          <w:numId w:val="8"/>
        </w:numPr>
        <w:rPr>
          <w:rFonts w:ascii="Times New Roman" w:hAnsi="Times New Roman" w:cs="Times New Roman"/>
          <w:rPrChange w:id="13" w:author="Krzysztof" w:date="2021-05-07T09:27:00Z">
            <w:rPr/>
          </w:rPrChange>
        </w:rPr>
      </w:pPr>
      <w:r w:rsidRPr="0018586C">
        <w:rPr>
          <w:rFonts w:ascii="Times New Roman" w:hAnsi="Times New Roman" w:cs="Times New Roman"/>
          <w:rPrChange w:id="14" w:author="Krzysztof" w:date="2021-05-07T09:27:00Z">
            <w:rPr/>
          </w:rPrChange>
        </w:rPr>
        <w:t>Connected Home</w:t>
      </w:r>
    </w:p>
    <w:p w14:paraId="489A149A" w14:textId="262E0652" w:rsidR="00250540" w:rsidRPr="0018586C" w:rsidRDefault="00323EC0" w:rsidP="000E2596">
      <w:pPr>
        <w:pStyle w:val="ListParagraph"/>
        <w:numPr>
          <w:ilvl w:val="0"/>
          <w:numId w:val="8"/>
        </w:numPr>
        <w:rPr>
          <w:rFonts w:ascii="Times New Roman" w:hAnsi="Times New Roman" w:cs="Times New Roman"/>
          <w:rPrChange w:id="15" w:author="Krzysztof" w:date="2021-05-07T09:27:00Z">
            <w:rPr/>
          </w:rPrChange>
        </w:rPr>
      </w:pPr>
      <w:r w:rsidRPr="0018586C">
        <w:rPr>
          <w:rFonts w:ascii="Times New Roman" w:hAnsi="Times New Roman" w:cs="Times New Roman"/>
          <w:rPrChange w:id="16" w:author="Krzysztof" w:date="2021-05-07T09:27:00Z">
            <w:rPr/>
          </w:rPrChange>
        </w:rPr>
        <w:t>Client m</w:t>
      </w:r>
      <w:r w:rsidR="00865C3A" w:rsidRPr="0018586C">
        <w:rPr>
          <w:rFonts w:ascii="Times New Roman" w:hAnsi="Times New Roman" w:cs="Times New Roman"/>
          <w:rPrChange w:id="17" w:author="Krzysztof" w:date="2021-05-07T09:27:00Z">
            <w:rPr/>
          </w:rPrChange>
        </w:rPr>
        <w:t>obile application</w:t>
      </w:r>
    </w:p>
    <w:p w14:paraId="5D82C1DC" w14:textId="433AA431" w:rsidR="00250540" w:rsidRPr="0018586C" w:rsidRDefault="00865C3A" w:rsidP="000E2596">
      <w:pPr>
        <w:pStyle w:val="ListParagraph"/>
        <w:numPr>
          <w:ilvl w:val="0"/>
          <w:numId w:val="8"/>
        </w:numPr>
        <w:rPr>
          <w:rFonts w:ascii="Times New Roman" w:hAnsi="Times New Roman" w:cs="Times New Roman"/>
          <w:rPrChange w:id="18" w:author="Krzysztof" w:date="2021-05-07T09:27:00Z">
            <w:rPr/>
          </w:rPrChange>
        </w:rPr>
      </w:pPr>
      <w:r w:rsidRPr="0018586C">
        <w:rPr>
          <w:rFonts w:ascii="Times New Roman" w:hAnsi="Times New Roman" w:cs="Times New Roman"/>
          <w:rPrChange w:id="19" w:author="Krzysztof" w:date="2021-05-07T09:27:00Z">
            <w:rPr/>
          </w:rPrChange>
        </w:rPr>
        <w:t>Server-side application</w:t>
      </w:r>
    </w:p>
    <w:p w14:paraId="27E1D6B3" w14:textId="77777777" w:rsidR="004261FD" w:rsidRPr="00407986" w:rsidRDefault="004261FD" w:rsidP="004261FD">
      <w:pPr>
        <w:pStyle w:val="ListParagraph"/>
      </w:pPr>
    </w:p>
    <w:p w14:paraId="4315D1C5" w14:textId="139DF8AC" w:rsidR="0090271D" w:rsidRPr="00407986" w:rsidRDefault="00323EC0" w:rsidP="0090271D">
      <w:pPr>
        <w:keepNext/>
        <w:jc w:val="center"/>
      </w:pPr>
      <w:r>
        <w:rPr>
          <w:noProof/>
        </w:rPr>
        <w:lastRenderedPageBreak/>
        <w:drawing>
          <wp:inline distT="0" distB="0" distL="0" distR="0" wp14:anchorId="2E5999FB" wp14:editId="13E78D6E">
            <wp:extent cx="5760720" cy="894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inline>
        </w:drawing>
      </w:r>
    </w:p>
    <w:p w14:paraId="4BE8600E" w14:textId="530E5426" w:rsidR="00FE4D8C" w:rsidRPr="00407986" w:rsidRDefault="0090271D" w:rsidP="0090271D">
      <w:pPr>
        <w:pStyle w:val="Caption"/>
        <w:jc w:val="center"/>
      </w:pPr>
      <w:r w:rsidRPr="00407986">
        <w:t xml:space="preserve">Figure </w:t>
      </w:r>
      <w:r w:rsidRPr="00407986">
        <w:fldChar w:fldCharType="begin"/>
      </w:r>
      <w:r w:rsidRPr="00407986">
        <w:instrText xml:space="preserve"> SEQ Figure \* ARABIC </w:instrText>
      </w:r>
      <w:r w:rsidRPr="00407986">
        <w:fldChar w:fldCharType="separate"/>
      </w:r>
      <w:r w:rsidR="00414F14">
        <w:rPr>
          <w:noProof/>
        </w:rPr>
        <w:t>1</w:t>
      </w:r>
      <w:r w:rsidRPr="00407986">
        <w:fldChar w:fldCharType="end"/>
      </w:r>
      <w:r w:rsidRPr="00407986">
        <w:t xml:space="preserve">. </w:t>
      </w:r>
      <w:r w:rsidR="00EC36E2" w:rsidRPr="00407986">
        <w:t>System components.</w:t>
      </w:r>
    </w:p>
    <w:p w14:paraId="03B4EBB0" w14:textId="09165BBE" w:rsidR="00EC36E2" w:rsidRDefault="00865C3A" w:rsidP="000E2596">
      <w:pPr>
        <w:pStyle w:val="Heading2"/>
        <w:numPr>
          <w:ilvl w:val="1"/>
          <w:numId w:val="10"/>
        </w:numPr>
      </w:pPr>
      <w:bookmarkStart w:id="20" w:name="_Toc71291931"/>
      <w:r>
        <w:t>Connected Home</w:t>
      </w:r>
      <w:bookmarkEnd w:id="20"/>
    </w:p>
    <w:p w14:paraId="6888EAB8" w14:textId="7BD23AD3" w:rsidR="00323EC0" w:rsidRDefault="00BD6584" w:rsidP="009B1121">
      <w:r>
        <w:t xml:space="preserve">Connected home is </w:t>
      </w:r>
      <w:r w:rsidR="009701A3">
        <w:t>t</w:t>
      </w:r>
      <w:r w:rsidR="009701A3" w:rsidRPr="009701A3">
        <w:t>he place where one lives permanently</w:t>
      </w:r>
      <w:r w:rsidR="009701A3">
        <w:t xml:space="preserve"> </w:t>
      </w:r>
      <w:r w:rsidR="00B641B7">
        <w:t xml:space="preserve">and </w:t>
      </w:r>
      <w:r w:rsidR="00C15E73">
        <w:t xml:space="preserve">connected to the network devices </w:t>
      </w:r>
      <w:r w:rsidR="003F744D">
        <w:t>monitor and control home attributes such as lightin</w:t>
      </w:r>
      <w:r w:rsidR="005555E4">
        <w:t>g</w:t>
      </w:r>
      <w:r w:rsidR="003F744D">
        <w:t xml:space="preserve">, climate, entertainment systems, and appliances. </w:t>
      </w:r>
      <w:r w:rsidR="005555E4">
        <w:t xml:space="preserve">In this context, </w:t>
      </w:r>
      <w:r w:rsidR="009B1121">
        <w:t xml:space="preserve">connected devices </w:t>
      </w:r>
      <w:r w:rsidR="00A12891">
        <w:t xml:space="preserve">carried and worn by </w:t>
      </w:r>
      <w:r w:rsidR="009B1121">
        <w:t xml:space="preserve">homeowners </w:t>
      </w:r>
      <w:r w:rsidR="00A12891">
        <w:t>which</w:t>
      </w:r>
      <w:r w:rsidR="009B1121">
        <w:t xml:space="preserve"> help them communicate, maintain their health, or monitor physical</w:t>
      </w:r>
      <w:r w:rsidR="00A12891">
        <w:t xml:space="preserve"> </w:t>
      </w:r>
      <w:r w:rsidR="009B1121">
        <w:t>activity</w:t>
      </w:r>
      <w:r w:rsidR="00A12891">
        <w:t xml:space="preserve"> are considered part of the ecosystem. </w:t>
      </w:r>
      <w:r w:rsidR="00AF04C5">
        <w:t>Smart vehicles can be also considered as an extension of connected home.</w:t>
      </w:r>
    </w:p>
    <w:p w14:paraId="7CDA777D" w14:textId="77777777" w:rsidR="00323EC0" w:rsidRDefault="00323EC0" w:rsidP="00323EC0">
      <w:pPr>
        <w:keepNext/>
        <w:jc w:val="center"/>
      </w:pPr>
      <w:r w:rsidRPr="00D70BA7">
        <w:rPr>
          <w:noProof/>
        </w:rPr>
        <w:drawing>
          <wp:inline distT="0" distB="0" distL="0" distR="0" wp14:anchorId="442C09AA" wp14:editId="687B92FA">
            <wp:extent cx="4042787" cy="258207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07" r="6084" b="10638"/>
                    <a:stretch/>
                  </pic:blipFill>
                  <pic:spPr bwMode="auto">
                    <a:xfrm>
                      <a:off x="0" y="0"/>
                      <a:ext cx="4045934" cy="2584082"/>
                    </a:xfrm>
                    <a:prstGeom prst="rect">
                      <a:avLst/>
                    </a:prstGeom>
                    <a:noFill/>
                    <a:ln>
                      <a:noFill/>
                    </a:ln>
                    <a:extLst>
                      <a:ext uri="{53640926-AAD7-44D8-BBD7-CCE9431645EC}">
                        <a14:shadowObscured xmlns:a14="http://schemas.microsoft.com/office/drawing/2010/main"/>
                      </a:ext>
                    </a:extLst>
                  </pic:spPr>
                </pic:pic>
              </a:graphicData>
            </a:graphic>
          </wp:inline>
        </w:drawing>
      </w:r>
    </w:p>
    <w:p w14:paraId="3A983949" w14:textId="2D5FE760" w:rsidR="00323EC0" w:rsidRPr="00323EC0" w:rsidRDefault="00323EC0" w:rsidP="00323EC0">
      <w:pPr>
        <w:pStyle w:val="Caption"/>
        <w:jc w:val="center"/>
      </w:pPr>
      <w:r>
        <w:t xml:space="preserve">Figure </w:t>
      </w:r>
      <w:r>
        <w:fldChar w:fldCharType="begin"/>
      </w:r>
      <w:r>
        <w:instrText xml:space="preserve"> SEQ Figure \* ARABIC </w:instrText>
      </w:r>
      <w:r>
        <w:fldChar w:fldCharType="separate"/>
      </w:r>
      <w:r w:rsidR="00414F14">
        <w:rPr>
          <w:noProof/>
        </w:rPr>
        <w:t>2</w:t>
      </w:r>
      <w:r>
        <w:fldChar w:fldCharType="end"/>
      </w:r>
      <w:r>
        <w:t xml:space="preserve">. </w:t>
      </w:r>
      <w:proofErr w:type="spellStart"/>
      <w:r>
        <w:t>TRUSTup</w:t>
      </w:r>
      <w:proofErr w:type="spellEnd"/>
      <w:r>
        <w:t xml:space="preserve"> in the context of the connected home.</w:t>
      </w:r>
    </w:p>
    <w:p w14:paraId="2DC96E7A" w14:textId="1247B3F5" w:rsidR="003B7EE9" w:rsidRDefault="005E4755" w:rsidP="000E2596">
      <w:pPr>
        <w:pStyle w:val="Heading2"/>
        <w:numPr>
          <w:ilvl w:val="1"/>
          <w:numId w:val="10"/>
        </w:numPr>
      </w:pPr>
      <w:bookmarkStart w:id="21" w:name="_Toc71291932"/>
      <w:commentRangeStart w:id="22"/>
      <w:r>
        <w:t>Client mobile application</w:t>
      </w:r>
      <w:commentRangeEnd w:id="22"/>
      <w:r>
        <w:rPr>
          <w:rStyle w:val="CommentReference"/>
        </w:rPr>
        <w:commentReference w:id="22"/>
      </w:r>
      <w:bookmarkEnd w:id="21"/>
    </w:p>
    <w:p w14:paraId="3DDC9E70" w14:textId="3427D39C" w:rsidR="00211A66" w:rsidRPr="00C30C6E" w:rsidRDefault="00211A66" w:rsidP="00211A66">
      <w:proofErr w:type="spellStart"/>
      <w:r w:rsidRPr="00C30C6E">
        <w:t>TRUSTup</w:t>
      </w:r>
      <w:proofErr w:type="spellEnd"/>
      <w:r w:rsidRPr="00C30C6E">
        <w:t xml:space="preserve"> </w:t>
      </w:r>
      <w:r w:rsidR="00B61E84" w:rsidRPr="00C30C6E">
        <w:t>mobile app provides the following functionality</w:t>
      </w:r>
      <w:r w:rsidR="007C653F" w:rsidRPr="00C30C6E">
        <w:t xml:space="preserve"> to the user</w:t>
      </w:r>
      <w:r w:rsidR="00B61E84" w:rsidRPr="00C30C6E">
        <w:t>:</w:t>
      </w:r>
    </w:p>
    <w:p w14:paraId="0B99E322" w14:textId="50EA44EF" w:rsidR="00417B2F" w:rsidRDefault="002F2F06" w:rsidP="00B61E84">
      <w:pPr>
        <w:pStyle w:val="ListParagraph"/>
        <w:numPr>
          <w:ilvl w:val="0"/>
          <w:numId w:val="20"/>
        </w:numPr>
        <w:rPr>
          <w:rFonts w:ascii="Times New Roman" w:hAnsi="Times New Roman" w:cs="Times New Roman"/>
        </w:rPr>
      </w:pPr>
      <w:r w:rsidRPr="669B8260">
        <w:rPr>
          <w:rFonts w:ascii="Times New Roman" w:hAnsi="Times New Roman" w:cs="Times New Roman"/>
        </w:rPr>
        <w:t>Scan</w:t>
      </w:r>
      <w:r w:rsidR="00B95700" w:rsidRPr="669B8260">
        <w:rPr>
          <w:rFonts w:ascii="Times New Roman" w:hAnsi="Times New Roman" w:cs="Times New Roman"/>
        </w:rPr>
        <w:t xml:space="preserve">ning </w:t>
      </w:r>
      <w:r w:rsidRPr="669B8260">
        <w:rPr>
          <w:rFonts w:ascii="Times New Roman" w:hAnsi="Times New Roman" w:cs="Times New Roman"/>
        </w:rPr>
        <w:t>the h</w:t>
      </w:r>
      <w:r w:rsidR="00A350FC" w:rsidRPr="669B8260">
        <w:rPr>
          <w:rFonts w:ascii="Times New Roman" w:hAnsi="Times New Roman" w:cs="Times New Roman"/>
        </w:rPr>
        <w:t>ome network</w:t>
      </w:r>
      <w:r w:rsidR="007C653F" w:rsidRPr="669B8260">
        <w:rPr>
          <w:rFonts w:ascii="Times New Roman" w:hAnsi="Times New Roman" w:cs="Times New Roman"/>
        </w:rPr>
        <w:t xml:space="preserve"> </w:t>
      </w:r>
      <w:r w:rsidR="00A350FC" w:rsidRPr="669B8260">
        <w:rPr>
          <w:rFonts w:ascii="Times New Roman" w:hAnsi="Times New Roman" w:cs="Times New Roman"/>
        </w:rPr>
        <w:t>for the connected devices.</w:t>
      </w:r>
    </w:p>
    <w:p w14:paraId="4A37DB26" w14:textId="2D8854D7" w:rsidR="6F44D9A4" w:rsidRDefault="6F44D9A4" w:rsidP="666AB00D">
      <w:pPr>
        <w:pStyle w:val="ListParagraph"/>
        <w:numPr>
          <w:ilvl w:val="1"/>
          <w:numId w:val="20"/>
        </w:numPr>
        <w:rPr>
          <w:ins w:id="23" w:author="Krzysztof" w:date="2021-05-07T09:28:00Z"/>
          <w:rFonts w:eastAsiaTheme="minorEastAsia"/>
          <w:b/>
          <w:bCs/>
          <w:szCs w:val="24"/>
        </w:rPr>
      </w:pPr>
      <w:r w:rsidRPr="666AB00D">
        <w:rPr>
          <w:rFonts w:ascii="Times New Roman" w:hAnsi="Times New Roman" w:cs="Times New Roman"/>
          <w:b/>
          <w:bCs/>
        </w:rPr>
        <w:t>Note:</w:t>
      </w:r>
      <w:r w:rsidRPr="666AB00D">
        <w:rPr>
          <w:rFonts w:ascii="Times New Roman" w:hAnsi="Times New Roman" w:cs="Times New Roman"/>
        </w:rPr>
        <w:t xml:space="preserve"> Due to changes in iOS ver. 14+, the scanning has been disabled until the solution is found.</w:t>
      </w:r>
      <w:commentRangeStart w:id="24"/>
      <w:commentRangeEnd w:id="24"/>
      <w:r>
        <w:rPr>
          <w:rStyle w:val="CommentReference"/>
        </w:rPr>
        <w:commentReference w:id="24"/>
      </w:r>
    </w:p>
    <w:p w14:paraId="5D37984D" w14:textId="0D1EF69C" w:rsidR="000B3879" w:rsidRPr="00C30C6E" w:rsidRDefault="002F2F06" w:rsidP="00B61E84">
      <w:pPr>
        <w:pStyle w:val="ListParagraph"/>
        <w:numPr>
          <w:ilvl w:val="0"/>
          <w:numId w:val="20"/>
        </w:numPr>
        <w:rPr>
          <w:rFonts w:ascii="Times New Roman" w:hAnsi="Times New Roman" w:cs="Times New Roman"/>
        </w:rPr>
      </w:pPr>
      <w:r w:rsidRPr="666AB00D">
        <w:rPr>
          <w:rFonts w:ascii="Times New Roman" w:hAnsi="Times New Roman" w:cs="Times New Roman"/>
        </w:rPr>
        <w:t>C</w:t>
      </w:r>
      <w:r w:rsidR="00AC2874" w:rsidRPr="666AB00D">
        <w:rPr>
          <w:rFonts w:ascii="Times New Roman" w:hAnsi="Times New Roman" w:cs="Times New Roman"/>
        </w:rPr>
        <w:t>orrect</w:t>
      </w:r>
      <w:r w:rsidRPr="666AB00D">
        <w:rPr>
          <w:rFonts w:ascii="Times New Roman" w:hAnsi="Times New Roman" w:cs="Times New Roman"/>
        </w:rPr>
        <w:t>i</w:t>
      </w:r>
      <w:r w:rsidR="00B95700" w:rsidRPr="666AB00D">
        <w:rPr>
          <w:rFonts w:ascii="Times New Roman" w:hAnsi="Times New Roman" w:cs="Times New Roman"/>
        </w:rPr>
        <w:t>ng</w:t>
      </w:r>
      <w:r w:rsidRPr="666AB00D">
        <w:rPr>
          <w:rFonts w:ascii="Times New Roman" w:hAnsi="Times New Roman" w:cs="Times New Roman"/>
        </w:rPr>
        <w:t xml:space="preserve"> </w:t>
      </w:r>
      <w:r w:rsidR="00AC2874" w:rsidRPr="666AB00D">
        <w:rPr>
          <w:rFonts w:ascii="Times New Roman" w:hAnsi="Times New Roman" w:cs="Times New Roman"/>
        </w:rPr>
        <w:t>information about the connected devices.</w:t>
      </w:r>
    </w:p>
    <w:p w14:paraId="0DB680C7" w14:textId="36EBCA7E" w:rsidR="001B4E8C" w:rsidRPr="00C30C6E" w:rsidRDefault="001B4E8C" w:rsidP="00B61E84">
      <w:pPr>
        <w:pStyle w:val="ListParagraph"/>
        <w:numPr>
          <w:ilvl w:val="0"/>
          <w:numId w:val="20"/>
        </w:numPr>
        <w:rPr>
          <w:rFonts w:ascii="Times New Roman" w:hAnsi="Times New Roman" w:cs="Times New Roman"/>
        </w:rPr>
      </w:pPr>
      <w:r w:rsidRPr="666AB00D">
        <w:rPr>
          <w:rFonts w:ascii="Times New Roman" w:hAnsi="Times New Roman" w:cs="Times New Roman"/>
        </w:rPr>
        <w:t>Search</w:t>
      </w:r>
      <w:r w:rsidR="00B52719" w:rsidRPr="666AB00D">
        <w:rPr>
          <w:rFonts w:ascii="Times New Roman" w:hAnsi="Times New Roman" w:cs="Times New Roman"/>
        </w:rPr>
        <w:t>ing</w:t>
      </w:r>
      <w:r w:rsidRPr="666AB00D">
        <w:rPr>
          <w:rFonts w:ascii="Times New Roman" w:hAnsi="Times New Roman" w:cs="Times New Roman"/>
        </w:rPr>
        <w:t xml:space="preserve"> the database </w:t>
      </w:r>
      <w:r w:rsidR="001C04C5" w:rsidRPr="666AB00D">
        <w:rPr>
          <w:rFonts w:ascii="Times New Roman" w:hAnsi="Times New Roman" w:cs="Times New Roman"/>
        </w:rPr>
        <w:t>of IoT devices for a connected home</w:t>
      </w:r>
      <w:r w:rsidR="00A8134E" w:rsidRPr="666AB00D">
        <w:rPr>
          <w:rFonts w:ascii="Times New Roman" w:hAnsi="Times New Roman" w:cs="Times New Roman"/>
        </w:rPr>
        <w:t>.</w:t>
      </w:r>
    </w:p>
    <w:p w14:paraId="3670719F" w14:textId="36668B15" w:rsidR="00A350FC" w:rsidRPr="00C30C6E" w:rsidRDefault="000B3879" w:rsidP="00B61E84">
      <w:pPr>
        <w:pStyle w:val="ListParagraph"/>
        <w:numPr>
          <w:ilvl w:val="0"/>
          <w:numId w:val="20"/>
        </w:numPr>
        <w:rPr>
          <w:rFonts w:ascii="Times New Roman" w:hAnsi="Times New Roman" w:cs="Times New Roman"/>
        </w:rPr>
      </w:pPr>
      <w:r w:rsidRPr="666AB00D">
        <w:rPr>
          <w:rFonts w:ascii="Times New Roman" w:hAnsi="Times New Roman" w:cs="Times New Roman"/>
        </w:rPr>
        <w:t>Stor</w:t>
      </w:r>
      <w:r w:rsidR="005A6E50" w:rsidRPr="666AB00D">
        <w:rPr>
          <w:rFonts w:ascii="Times New Roman" w:hAnsi="Times New Roman" w:cs="Times New Roman"/>
        </w:rPr>
        <w:t>ing</w:t>
      </w:r>
      <w:r w:rsidRPr="666AB00D">
        <w:rPr>
          <w:rFonts w:ascii="Times New Roman" w:hAnsi="Times New Roman" w:cs="Times New Roman"/>
        </w:rPr>
        <w:t xml:space="preserve"> the information about the connected devi</w:t>
      </w:r>
      <w:r w:rsidR="00AA17A9" w:rsidRPr="666AB00D">
        <w:rPr>
          <w:rFonts w:ascii="Times New Roman" w:hAnsi="Times New Roman" w:cs="Times New Roman"/>
        </w:rPr>
        <w:t>ces</w:t>
      </w:r>
      <w:r w:rsidR="00B95700" w:rsidRPr="666AB00D">
        <w:rPr>
          <w:rFonts w:ascii="Times New Roman" w:hAnsi="Times New Roman" w:cs="Times New Roman"/>
        </w:rPr>
        <w:t>,</w:t>
      </w:r>
      <w:r w:rsidR="00AA17A9" w:rsidRPr="666AB00D">
        <w:rPr>
          <w:rFonts w:ascii="Times New Roman" w:hAnsi="Times New Roman" w:cs="Times New Roman"/>
        </w:rPr>
        <w:t xml:space="preserve"> including the user-added devices.</w:t>
      </w:r>
    </w:p>
    <w:p w14:paraId="74E5D7E3" w14:textId="04D69032" w:rsidR="001C04C5" w:rsidRPr="00C30C6E" w:rsidRDefault="001C04C5" w:rsidP="00B61E84">
      <w:pPr>
        <w:pStyle w:val="ListParagraph"/>
        <w:numPr>
          <w:ilvl w:val="0"/>
          <w:numId w:val="20"/>
        </w:numPr>
        <w:rPr>
          <w:rFonts w:ascii="Times New Roman" w:hAnsi="Times New Roman" w:cs="Times New Roman"/>
        </w:rPr>
      </w:pPr>
      <w:r w:rsidRPr="666AB00D">
        <w:rPr>
          <w:rFonts w:ascii="Times New Roman" w:hAnsi="Times New Roman" w:cs="Times New Roman"/>
        </w:rPr>
        <w:t>Deliver</w:t>
      </w:r>
      <w:r w:rsidR="005A6E50" w:rsidRPr="666AB00D">
        <w:rPr>
          <w:rFonts w:ascii="Times New Roman" w:hAnsi="Times New Roman" w:cs="Times New Roman"/>
        </w:rPr>
        <w:t>ing</w:t>
      </w:r>
      <w:r w:rsidRPr="666AB00D">
        <w:rPr>
          <w:rFonts w:ascii="Times New Roman" w:hAnsi="Times New Roman" w:cs="Times New Roman"/>
        </w:rPr>
        <w:t xml:space="preserve"> info</w:t>
      </w:r>
      <w:r w:rsidR="00B95700" w:rsidRPr="666AB00D">
        <w:rPr>
          <w:rFonts w:ascii="Times New Roman" w:hAnsi="Times New Roman" w:cs="Times New Roman"/>
        </w:rPr>
        <w:t>rma</w:t>
      </w:r>
      <w:r w:rsidRPr="666AB00D">
        <w:rPr>
          <w:rFonts w:ascii="Times New Roman" w:hAnsi="Times New Roman" w:cs="Times New Roman"/>
        </w:rPr>
        <w:t xml:space="preserve">tion about </w:t>
      </w:r>
      <w:r w:rsidR="00493B34" w:rsidRPr="666AB00D">
        <w:rPr>
          <w:rFonts w:ascii="Times New Roman" w:hAnsi="Times New Roman" w:cs="Times New Roman"/>
        </w:rPr>
        <w:t>grades and labels associated with PPs and TOSs.</w:t>
      </w:r>
    </w:p>
    <w:p w14:paraId="34DC38C9" w14:textId="2B33D983" w:rsidR="00493B34" w:rsidRPr="00C30C6E" w:rsidRDefault="00493B34" w:rsidP="00B61E84">
      <w:pPr>
        <w:pStyle w:val="ListParagraph"/>
        <w:numPr>
          <w:ilvl w:val="0"/>
          <w:numId w:val="20"/>
        </w:numPr>
        <w:rPr>
          <w:rFonts w:ascii="Times New Roman" w:hAnsi="Times New Roman" w:cs="Times New Roman"/>
        </w:rPr>
      </w:pPr>
      <w:r w:rsidRPr="666AB00D">
        <w:rPr>
          <w:rFonts w:ascii="Times New Roman" w:hAnsi="Times New Roman" w:cs="Times New Roman"/>
        </w:rPr>
        <w:t>Choos</w:t>
      </w:r>
      <w:r w:rsidR="005A6E50" w:rsidRPr="666AB00D">
        <w:rPr>
          <w:rFonts w:ascii="Times New Roman" w:hAnsi="Times New Roman" w:cs="Times New Roman"/>
        </w:rPr>
        <w:t>ing</w:t>
      </w:r>
      <w:r w:rsidRPr="666AB00D">
        <w:rPr>
          <w:rFonts w:ascii="Times New Roman" w:hAnsi="Times New Roman" w:cs="Times New Roman"/>
        </w:rPr>
        <w:t xml:space="preserve"> and sav</w:t>
      </w:r>
      <w:r w:rsidR="005A6E50" w:rsidRPr="666AB00D">
        <w:rPr>
          <w:rFonts w:ascii="Times New Roman" w:hAnsi="Times New Roman" w:cs="Times New Roman"/>
        </w:rPr>
        <w:t>ing</w:t>
      </w:r>
      <w:r w:rsidRPr="666AB00D">
        <w:rPr>
          <w:rFonts w:ascii="Times New Roman" w:hAnsi="Times New Roman" w:cs="Times New Roman"/>
        </w:rPr>
        <w:t xml:space="preserve"> user settings.</w:t>
      </w:r>
    </w:p>
    <w:p w14:paraId="779D1C59" w14:textId="10AF2420" w:rsidR="00493B34" w:rsidRPr="00C30C6E" w:rsidRDefault="00493B34" w:rsidP="669B8260"/>
    <w:p w14:paraId="3968EC88" w14:textId="77E49764" w:rsidR="69DEBDD0" w:rsidRDefault="69DEBDD0" w:rsidP="669B8260">
      <w:r>
        <w:rPr>
          <w:noProof/>
        </w:rPr>
        <w:lastRenderedPageBreak/>
        <w:drawing>
          <wp:inline distT="0" distB="0" distL="0" distR="0" wp14:anchorId="71AA2665" wp14:editId="0A577DB2">
            <wp:extent cx="5909186" cy="7194870"/>
            <wp:effectExtent l="0" t="0" r="0" b="0"/>
            <wp:docPr id="553548016" name="Picture 55354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548016"/>
                    <pic:cNvPicPr/>
                  </pic:nvPicPr>
                  <pic:blipFill>
                    <a:blip r:embed="rId18">
                      <a:extLst>
                        <a:ext uri="{28A0092B-C50C-407E-A947-70E740481C1C}">
                          <a14:useLocalDpi xmlns:a14="http://schemas.microsoft.com/office/drawing/2010/main" val="0"/>
                        </a:ext>
                      </a:extLst>
                    </a:blip>
                    <a:stretch>
                      <a:fillRect/>
                    </a:stretch>
                  </pic:blipFill>
                  <pic:spPr>
                    <a:xfrm>
                      <a:off x="0" y="0"/>
                      <a:ext cx="5909186" cy="7194870"/>
                    </a:xfrm>
                    <a:prstGeom prst="rect">
                      <a:avLst/>
                    </a:prstGeom>
                  </pic:spPr>
                </pic:pic>
              </a:graphicData>
            </a:graphic>
          </wp:inline>
        </w:drawing>
      </w:r>
    </w:p>
    <w:p w14:paraId="4D518B93" w14:textId="0789942A" w:rsidR="009B0785" w:rsidRDefault="009B0785" w:rsidP="009B0785">
      <w:pPr>
        <w:keepNext/>
      </w:pPr>
    </w:p>
    <w:p w14:paraId="374AEDCF" w14:textId="273D61C5" w:rsidR="00806F06" w:rsidRDefault="009B0785" w:rsidP="669B8260">
      <w:pPr>
        <w:pStyle w:val="Caption"/>
        <w:jc w:val="center"/>
      </w:pPr>
      <w:r>
        <w:t xml:space="preserve">Figure </w:t>
      </w:r>
      <w:r>
        <w:fldChar w:fldCharType="begin"/>
      </w:r>
      <w:r>
        <w:instrText xml:space="preserve"> SEQ Figure \* ARABIC </w:instrText>
      </w:r>
      <w:r>
        <w:fldChar w:fldCharType="separate"/>
      </w:r>
      <w:r w:rsidR="00414F14" w:rsidRPr="072604EC">
        <w:rPr>
          <w:noProof/>
        </w:rPr>
        <w:t>3</w:t>
      </w:r>
      <w:r>
        <w:fldChar w:fldCharType="end"/>
      </w:r>
      <w:r>
        <w:t>. System design diagram.</w:t>
      </w:r>
    </w:p>
    <w:p w14:paraId="2332251F" w14:textId="06286D21" w:rsidR="000F225E" w:rsidRDefault="00710331" w:rsidP="000E2596">
      <w:pPr>
        <w:pStyle w:val="Heading2"/>
        <w:numPr>
          <w:ilvl w:val="1"/>
          <w:numId w:val="10"/>
        </w:numPr>
      </w:pPr>
      <w:bookmarkStart w:id="26" w:name="_Toc71291933"/>
      <w:proofErr w:type="spellStart"/>
      <w:r>
        <w:t>TRUSTup</w:t>
      </w:r>
      <w:proofErr w:type="spellEnd"/>
      <w:r>
        <w:t xml:space="preserve"> </w:t>
      </w:r>
      <w:r w:rsidR="005E4755">
        <w:t>application</w:t>
      </w:r>
      <w:bookmarkEnd w:id="26"/>
    </w:p>
    <w:p w14:paraId="60E496E3" w14:textId="41EBE52C" w:rsidR="00710331" w:rsidRPr="001275EA" w:rsidRDefault="00710331" w:rsidP="00710331">
      <w:commentRangeStart w:id="27"/>
      <w:proofErr w:type="spellStart"/>
      <w:r>
        <w:t>TRUSTup</w:t>
      </w:r>
      <w:proofErr w:type="spellEnd"/>
      <w:r>
        <w:t xml:space="preserve"> </w:t>
      </w:r>
      <w:r w:rsidR="2D4F975F">
        <w:t xml:space="preserve">application backend </w:t>
      </w:r>
      <w:r>
        <w:t>provides the following functionality:</w:t>
      </w:r>
    </w:p>
    <w:p w14:paraId="1D1F0A0B" w14:textId="7E901620" w:rsidR="00710331" w:rsidRPr="001275EA" w:rsidRDefault="003B5B09" w:rsidP="00710331">
      <w:pPr>
        <w:pStyle w:val="ListParagraph"/>
        <w:numPr>
          <w:ilvl w:val="0"/>
          <w:numId w:val="21"/>
        </w:numPr>
        <w:rPr>
          <w:rFonts w:ascii="Times New Roman" w:hAnsi="Times New Roman" w:cs="Times New Roman"/>
        </w:rPr>
      </w:pPr>
      <w:r w:rsidRPr="001275EA">
        <w:rPr>
          <w:rFonts w:ascii="Times New Roman" w:hAnsi="Times New Roman" w:cs="Times New Roman"/>
        </w:rPr>
        <w:t>Identif</w:t>
      </w:r>
      <w:r w:rsidR="009C7BCF" w:rsidRPr="001275EA">
        <w:rPr>
          <w:rFonts w:ascii="Times New Roman" w:hAnsi="Times New Roman" w:cs="Times New Roman"/>
        </w:rPr>
        <w:t>ying</w:t>
      </w:r>
      <w:r w:rsidRPr="001275EA">
        <w:rPr>
          <w:rFonts w:ascii="Times New Roman" w:hAnsi="Times New Roman" w:cs="Times New Roman"/>
        </w:rPr>
        <w:t xml:space="preserve"> the device</w:t>
      </w:r>
      <w:r w:rsidR="002B02D1" w:rsidRPr="001275EA">
        <w:rPr>
          <w:rFonts w:ascii="Times New Roman" w:hAnsi="Times New Roman" w:cs="Times New Roman"/>
        </w:rPr>
        <w:t>'</w:t>
      </w:r>
      <w:r w:rsidRPr="001275EA">
        <w:rPr>
          <w:rFonts w:ascii="Times New Roman" w:hAnsi="Times New Roman" w:cs="Times New Roman"/>
        </w:rPr>
        <w:t xml:space="preserve">s vendor/manufacturer based on </w:t>
      </w:r>
      <w:proofErr w:type="spellStart"/>
      <w:r w:rsidRPr="001275EA">
        <w:rPr>
          <w:rFonts w:ascii="Times New Roman" w:hAnsi="Times New Roman" w:cs="Times New Roman"/>
        </w:rPr>
        <w:t>DeviceID</w:t>
      </w:r>
      <w:proofErr w:type="spellEnd"/>
      <w:r w:rsidR="002C2757" w:rsidRPr="001275EA">
        <w:rPr>
          <w:rFonts w:ascii="Times New Roman" w:hAnsi="Times New Roman" w:cs="Times New Roman"/>
        </w:rPr>
        <w:t>.</w:t>
      </w:r>
    </w:p>
    <w:p w14:paraId="1AAC0706" w14:textId="367238BF" w:rsidR="00A8134E" w:rsidRPr="001275EA" w:rsidRDefault="0032215B" w:rsidP="00710331">
      <w:pPr>
        <w:pStyle w:val="ListParagraph"/>
        <w:numPr>
          <w:ilvl w:val="0"/>
          <w:numId w:val="21"/>
        </w:numPr>
        <w:rPr>
          <w:rFonts w:ascii="Times New Roman" w:hAnsi="Times New Roman" w:cs="Times New Roman"/>
        </w:rPr>
      </w:pPr>
      <w:r w:rsidRPr="001275EA">
        <w:rPr>
          <w:rFonts w:ascii="Times New Roman" w:hAnsi="Times New Roman" w:cs="Times New Roman"/>
        </w:rPr>
        <w:t>Search</w:t>
      </w:r>
      <w:r w:rsidR="00B95700" w:rsidRPr="001275EA">
        <w:rPr>
          <w:rFonts w:ascii="Times New Roman" w:hAnsi="Times New Roman" w:cs="Times New Roman"/>
        </w:rPr>
        <w:t>ing</w:t>
      </w:r>
      <w:r w:rsidRPr="001275EA">
        <w:rPr>
          <w:rFonts w:ascii="Times New Roman" w:hAnsi="Times New Roman" w:cs="Times New Roman"/>
        </w:rPr>
        <w:t xml:space="preserve"> and r</w:t>
      </w:r>
      <w:r w:rsidR="00093834" w:rsidRPr="001275EA">
        <w:rPr>
          <w:rFonts w:ascii="Times New Roman" w:hAnsi="Times New Roman" w:cs="Times New Roman"/>
        </w:rPr>
        <w:t>etri</w:t>
      </w:r>
      <w:r w:rsidR="002B02D1" w:rsidRPr="001275EA">
        <w:rPr>
          <w:rFonts w:ascii="Times New Roman" w:hAnsi="Times New Roman" w:cs="Times New Roman"/>
        </w:rPr>
        <w:t>e</w:t>
      </w:r>
      <w:r w:rsidR="00B95700" w:rsidRPr="001275EA">
        <w:rPr>
          <w:rFonts w:ascii="Times New Roman" w:hAnsi="Times New Roman" w:cs="Times New Roman"/>
        </w:rPr>
        <w:t>ving</w:t>
      </w:r>
      <w:r w:rsidR="00093834" w:rsidRPr="001275EA">
        <w:rPr>
          <w:rFonts w:ascii="Times New Roman" w:hAnsi="Times New Roman" w:cs="Times New Roman"/>
        </w:rPr>
        <w:t xml:space="preserve"> PPs and TOSs for </w:t>
      </w:r>
      <w:r w:rsidR="00C4385F" w:rsidRPr="001275EA">
        <w:rPr>
          <w:rFonts w:ascii="Times New Roman" w:hAnsi="Times New Roman" w:cs="Times New Roman"/>
        </w:rPr>
        <w:t xml:space="preserve">the </w:t>
      </w:r>
      <w:r w:rsidRPr="001275EA">
        <w:rPr>
          <w:rFonts w:ascii="Times New Roman" w:hAnsi="Times New Roman" w:cs="Times New Roman"/>
        </w:rPr>
        <w:t>IoT-associated vendors.</w:t>
      </w:r>
    </w:p>
    <w:p w14:paraId="2B887F9B" w14:textId="36A18250" w:rsidR="0032215B" w:rsidRPr="001275EA" w:rsidRDefault="00CE4832" w:rsidP="00710331">
      <w:pPr>
        <w:pStyle w:val="ListParagraph"/>
        <w:numPr>
          <w:ilvl w:val="0"/>
          <w:numId w:val="21"/>
        </w:numPr>
        <w:rPr>
          <w:rFonts w:ascii="Times New Roman" w:hAnsi="Times New Roman" w:cs="Times New Roman"/>
        </w:rPr>
      </w:pPr>
      <w:r w:rsidRPr="001275EA">
        <w:rPr>
          <w:rFonts w:ascii="Times New Roman" w:hAnsi="Times New Roman" w:cs="Times New Roman"/>
        </w:rPr>
        <w:lastRenderedPageBreak/>
        <w:t>Search</w:t>
      </w:r>
      <w:r w:rsidR="009C7BCF" w:rsidRPr="001275EA">
        <w:rPr>
          <w:rFonts w:ascii="Times New Roman" w:hAnsi="Times New Roman" w:cs="Times New Roman"/>
        </w:rPr>
        <w:t>ing</w:t>
      </w:r>
      <w:r w:rsidRPr="001275EA">
        <w:rPr>
          <w:rFonts w:ascii="Times New Roman" w:hAnsi="Times New Roman" w:cs="Times New Roman"/>
        </w:rPr>
        <w:t xml:space="preserve"> </w:t>
      </w:r>
      <w:r w:rsidR="000C0FBF" w:rsidRPr="001275EA">
        <w:rPr>
          <w:rFonts w:ascii="Times New Roman" w:hAnsi="Times New Roman" w:cs="Times New Roman"/>
        </w:rPr>
        <w:t xml:space="preserve">the </w:t>
      </w:r>
      <w:proofErr w:type="spellStart"/>
      <w:proofErr w:type="gramStart"/>
      <w:r w:rsidR="000C0FBF" w:rsidRPr="001275EA">
        <w:rPr>
          <w:rFonts w:ascii="Times New Roman" w:hAnsi="Times New Roman" w:cs="Times New Roman"/>
        </w:rPr>
        <w:t>ToS;DR</w:t>
      </w:r>
      <w:proofErr w:type="spellEnd"/>
      <w:proofErr w:type="gramEnd"/>
      <w:r w:rsidR="000C0FBF" w:rsidRPr="001275EA">
        <w:rPr>
          <w:rFonts w:ascii="Times New Roman" w:hAnsi="Times New Roman" w:cs="Times New Roman"/>
        </w:rPr>
        <w:t xml:space="preserve"> (tosdr.org)</w:t>
      </w:r>
      <w:r w:rsidR="00106A05" w:rsidRPr="001275EA">
        <w:rPr>
          <w:rFonts w:ascii="Times New Roman" w:hAnsi="Times New Roman" w:cs="Times New Roman"/>
        </w:rPr>
        <w:t xml:space="preserve"> database for the grades and labels associated with the</w:t>
      </w:r>
      <w:r w:rsidR="00A46926" w:rsidRPr="001275EA">
        <w:rPr>
          <w:rFonts w:ascii="Times New Roman" w:hAnsi="Times New Roman" w:cs="Times New Roman"/>
        </w:rPr>
        <w:t xml:space="preserve"> corresponding PPs and </w:t>
      </w:r>
      <w:proofErr w:type="spellStart"/>
      <w:r w:rsidR="00FB703F" w:rsidRPr="001275EA">
        <w:rPr>
          <w:rFonts w:ascii="Times New Roman" w:hAnsi="Times New Roman" w:cs="Times New Roman"/>
        </w:rPr>
        <w:t>ToS</w:t>
      </w:r>
      <w:r w:rsidR="00486688" w:rsidRPr="001275EA">
        <w:rPr>
          <w:rFonts w:ascii="Times New Roman" w:hAnsi="Times New Roman" w:cs="Times New Roman"/>
        </w:rPr>
        <w:t>s</w:t>
      </w:r>
      <w:proofErr w:type="spellEnd"/>
      <w:r w:rsidR="00A46926" w:rsidRPr="001275EA">
        <w:rPr>
          <w:rFonts w:ascii="Times New Roman" w:hAnsi="Times New Roman" w:cs="Times New Roman"/>
        </w:rPr>
        <w:t xml:space="preserve">. </w:t>
      </w:r>
    </w:p>
    <w:p w14:paraId="22C1479F" w14:textId="2AD757A3" w:rsidR="00C4385F" w:rsidRPr="001275EA" w:rsidRDefault="00486688" w:rsidP="00710331">
      <w:pPr>
        <w:pStyle w:val="ListParagraph"/>
        <w:numPr>
          <w:ilvl w:val="0"/>
          <w:numId w:val="21"/>
        </w:numPr>
        <w:rPr>
          <w:rFonts w:ascii="Times New Roman" w:hAnsi="Times New Roman" w:cs="Times New Roman"/>
        </w:rPr>
      </w:pPr>
      <w:r w:rsidRPr="001275EA">
        <w:rPr>
          <w:rFonts w:ascii="Times New Roman" w:hAnsi="Times New Roman" w:cs="Times New Roman"/>
        </w:rPr>
        <w:t xml:space="preserve">For the PPs and </w:t>
      </w:r>
      <w:proofErr w:type="spellStart"/>
      <w:r w:rsidRPr="001275EA">
        <w:rPr>
          <w:rFonts w:ascii="Times New Roman" w:hAnsi="Times New Roman" w:cs="Times New Roman"/>
        </w:rPr>
        <w:t>ToSs</w:t>
      </w:r>
      <w:proofErr w:type="spellEnd"/>
      <w:r w:rsidRPr="001275EA">
        <w:rPr>
          <w:rFonts w:ascii="Times New Roman" w:hAnsi="Times New Roman" w:cs="Times New Roman"/>
        </w:rPr>
        <w:t xml:space="preserve"> </w:t>
      </w:r>
      <w:r w:rsidR="002B02D1" w:rsidRPr="001275EA">
        <w:rPr>
          <w:rFonts w:ascii="Times New Roman" w:hAnsi="Times New Roman" w:cs="Times New Roman"/>
        </w:rPr>
        <w:t xml:space="preserve">that have not been found in the </w:t>
      </w:r>
      <w:proofErr w:type="spellStart"/>
      <w:proofErr w:type="gramStart"/>
      <w:r w:rsidR="002B02D1" w:rsidRPr="001275EA">
        <w:rPr>
          <w:rFonts w:ascii="Times New Roman" w:hAnsi="Times New Roman" w:cs="Times New Roman"/>
        </w:rPr>
        <w:t>ToS;DR</w:t>
      </w:r>
      <w:proofErr w:type="spellEnd"/>
      <w:proofErr w:type="gramEnd"/>
      <w:r w:rsidR="002B02D1" w:rsidRPr="001275EA">
        <w:rPr>
          <w:rFonts w:ascii="Times New Roman" w:hAnsi="Times New Roman" w:cs="Times New Roman"/>
        </w:rPr>
        <w:t xml:space="preserve"> database, identifying the closest, based on the content</w:t>
      </w:r>
      <w:r w:rsidR="00E24515" w:rsidRPr="001275EA">
        <w:rPr>
          <w:rFonts w:ascii="Times New Roman" w:hAnsi="Times New Roman" w:cs="Times New Roman"/>
        </w:rPr>
        <w:t xml:space="preserve"> and characteristics</w:t>
      </w:r>
      <w:r w:rsidR="002B02D1" w:rsidRPr="001275EA">
        <w:rPr>
          <w:rFonts w:ascii="Times New Roman" w:hAnsi="Times New Roman" w:cs="Times New Roman"/>
        </w:rPr>
        <w:t xml:space="preserve">, PPs and </w:t>
      </w:r>
      <w:proofErr w:type="spellStart"/>
      <w:r w:rsidR="002B02D1" w:rsidRPr="001275EA">
        <w:rPr>
          <w:rFonts w:ascii="Times New Roman" w:hAnsi="Times New Roman" w:cs="Times New Roman"/>
        </w:rPr>
        <w:t>ToS</w:t>
      </w:r>
      <w:proofErr w:type="spellEnd"/>
      <w:r w:rsidR="002B02D1" w:rsidRPr="001275EA">
        <w:rPr>
          <w:rFonts w:ascii="Times New Roman" w:hAnsi="Times New Roman" w:cs="Times New Roman"/>
        </w:rPr>
        <w:t xml:space="preserve"> in the </w:t>
      </w:r>
      <w:proofErr w:type="spellStart"/>
      <w:r w:rsidR="002B02D1" w:rsidRPr="001275EA">
        <w:rPr>
          <w:rFonts w:ascii="Times New Roman" w:hAnsi="Times New Roman" w:cs="Times New Roman"/>
        </w:rPr>
        <w:t>ToS;DR</w:t>
      </w:r>
      <w:proofErr w:type="spellEnd"/>
      <w:r w:rsidR="002B02D1" w:rsidRPr="001275EA">
        <w:rPr>
          <w:rFonts w:ascii="Times New Roman" w:hAnsi="Times New Roman" w:cs="Times New Roman"/>
        </w:rPr>
        <w:t xml:space="preserve"> database and assignment of the existing grades and</w:t>
      </w:r>
      <w:r w:rsidR="00057A24" w:rsidRPr="001275EA">
        <w:rPr>
          <w:rFonts w:ascii="Times New Roman" w:hAnsi="Times New Roman" w:cs="Times New Roman"/>
        </w:rPr>
        <w:t xml:space="preserve"> labels</w:t>
      </w:r>
      <w:r w:rsidR="000246B0" w:rsidRPr="001275EA">
        <w:rPr>
          <w:rFonts w:ascii="Times New Roman" w:hAnsi="Times New Roman" w:cs="Times New Roman"/>
        </w:rPr>
        <w:t xml:space="preserve"> to the new PPs and </w:t>
      </w:r>
      <w:proofErr w:type="spellStart"/>
      <w:r w:rsidR="000246B0" w:rsidRPr="001275EA">
        <w:rPr>
          <w:rFonts w:ascii="Times New Roman" w:hAnsi="Times New Roman" w:cs="Times New Roman"/>
        </w:rPr>
        <w:t>ToS</w:t>
      </w:r>
      <w:proofErr w:type="spellEnd"/>
      <w:r w:rsidR="00057A24" w:rsidRPr="001275EA">
        <w:rPr>
          <w:rFonts w:ascii="Times New Roman" w:hAnsi="Times New Roman" w:cs="Times New Roman"/>
        </w:rPr>
        <w:t>.</w:t>
      </w:r>
    </w:p>
    <w:p w14:paraId="2249D372" w14:textId="3E59E749" w:rsidR="009B0785" w:rsidRPr="001275EA" w:rsidRDefault="009B0785" w:rsidP="00710331">
      <w:pPr>
        <w:pStyle w:val="ListParagraph"/>
        <w:numPr>
          <w:ilvl w:val="0"/>
          <w:numId w:val="21"/>
        </w:numPr>
        <w:rPr>
          <w:rFonts w:ascii="Times New Roman" w:hAnsi="Times New Roman" w:cs="Times New Roman"/>
        </w:rPr>
      </w:pPr>
      <w:r w:rsidRPr="669B8260">
        <w:rPr>
          <w:rFonts w:ascii="Times New Roman" w:hAnsi="Times New Roman" w:cs="Times New Roman"/>
        </w:rPr>
        <w:t>Search</w:t>
      </w:r>
      <w:r w:rsidR="008D46ED" w:rsidRPr="669B8260">
        <w:rPr>
          <w:rFonts w:ascii="Times New Roman" w:hAnsi="Times New Roman" w:cs="Times New Roman"/>
        </w:rPr>
        <w:t>ing</w:t>
      </w:r>
      <w:r w:rsidRPr="669B8260">
        <w:rPr>
          <w:rFonts w:ascii="Times New Roman" w:hAnsi="Times New Roman" w:cs="Times New Roman"/>
        </w:rPr>
        <w:t xml:space="preserve"> </w:t>
      </w:r>
      <w:r w:rsidR="009A42B6" w:rsidRPr="669B8260">
        <w:rPr>
          <w:rFonts w:ascii="Times New Roman" w:hAnsi="Times New Roman" w:cs="Times New Roman"/>
        </w:rPr>
        <w:t xml:space="preserve">the National </w:t>
      </w:r>
      <w:r w:rsidR="6C5CA304" w:rsidRPr="669B8260">
        <w:rPr>
          <w:rFonts w:ascii="Times New Roman" w:hAnsi="Times New Roman" w:cs="Times New Roman"/>
        </w:rPr>
        <w:t>Vulnerabilities</w:t>
      </w:r>
      <w:r w:rsidR="009A42B6" w:rsidRPr="669B8260">
        <w:rPr>
          <w:rFonts w:ascii="Times New Roman" w:hAnsi="Times New Roman" w:cs="Times New Roman"/>
        </w:rPr>
        <w:t xml:space="preserve"> Database</w:t>
      </w:r>
      <w:r w:rsidR="0006064B" w:rsidRPr="669B8260">
        <w:rPr>
          <w:rFonts w:ascii="Times New Roman" w:hAnsi="Times New Roman" w:cs="Times New Roman"/>
        </w:rPr>
        <w:t xml:space="preserve"> for security-related software flaws and misconfigurations.</w:t>
      </w:r>
    </w:p>
    <w:p w14:paraId="59467253" w14:textId="41814EDC" w:rsidR="0006064B" w:rsidRPr="001275EA" w:rsidRDefault="0006064B" w:rsidP="00710331">
      <w:pPr>
        <w:pStyle w:val="ListParagraph"/>
        <w:numPr>
          <w:ilvl w:val="0"/>
          <w:numId w:val="21"/>
        </w:numPr>
        <w:rPr>
          <w:rFonts w:ascii="Times New Roman" w:hAnsi="Times New Roman" w:cs="Times New Roman"/>
        </w:rPr>
      </w:pPr>
      <w:r w:rsidRPr="669B8260">
        <w:rPr>
          <w:rFonts w:ascii="Times New Roman" w:hAnsi="Times New Roman" w:cs="Times New Roman"/>
        </w:rPr>
        <w:t xml:space="preserve">Searching social media </w:t>
      </w:r>
      <w:r w:rsidR="00EC0D01" w:rsidRPr="669B8260">
        <w:rPr>
          <w:rFonts w:ascii="Times New Roman" w:hAnsi="Times New Roman" w:cs="Times New Roman"/>
        </w:rPr>
        <w:t xml:space="preserve">(Twitter and </w:t>
      </w:r>
      <w:r w:rsidR="0F08DAF7" w:rsidRPr="669B8260">
        <w:rPr>
          <w:rFonts w:ascii="Times New Roman" w:hAnsi="Times New Roman" w:cs="Times New Roman"/>
        </w:rPr>
        <w:t>R</w:t>
      </w:r>
      <w:r w:rsidR="00EC0D01" w:rsidRPr="669B8260">
        <w:rPr>
          <w:rFonts w:ascii="Times New Roman" w:hAnsi="Times New Roman" w:cs="Times New Roman"/>
        </w:rPr>
        <w:t>e</w:t>
      </w:r>
      <w:r w:rsidR="006C3DC7" w:rsidRPr="669B8260">
        <w:rPr>
          <w:rFonts w:ascii="Times New Roman" w:hAnsi="Times New Roman" w:cs="Times New Roman"/>
        </w:rPr>
        <w:t>d</w:t>
      </w:r>
      <w:r w:rsidR="47E5105D" w:rsidRPr="669B8260">
        <w:rPr>
          <w:rFonts w:ascii="Times New Roman" w:hAnsi="Times New Roman" w:cs="Times New Roman"/>
        </w:rPr>
        <w:t>d</w:t>
      </w:r>
      <w:r w:rsidR="006C3DC7" w:rsidRPr="669B8260">
        <w:rPr>
          <w:rFonts w:ascii="Times New Roman" w:hAnsi="Times New Roman" w:cs="Times New Roman"/>
        </w:rPr>
        <w:t>it</w:t>
      </w:r>
      <w:r w:rsidR="0017025A" w:rsidRPr="669B8260">
        <w:rPr>
          <w:rFonts w:ascii="Times New Roman" w:hAnsi="Times New Roman" w:cs="Times New Roman"/>
        </w:rPr>
        <w:t xml:space="preserve"> </w:t>
      </w:r>
      <w:r w:rsidRPr="669B8260">
        <w:rPr>
          <w:rFonts w:ascii="Times New Roman" w:hAnsi="Times New Roman" w:cs="Times New Roman"/>
        </w:rPr>
        <w:t>for zero-day</w:t>
      </w:r>
      <w:r w:rsidR="007A5D17" w:rsidRPr="669B8260">
        <w:rPr>
          <w:rFonts w:ascii="Times New Roman" w:hAnsi="Times New Roman" w:cs="Times New Roman"/>
        </w:rPr>
        <w:t xml:space="preserve"> vulnerabilities</w:t>
      </w:r>
      <w:r w:rsidR="0017025A" w:rsidRPr="669B8260">
        <w:rPr>
          <w:rFonts w:ascii="Times New Roman" w:hAnsi="Times New Roman" w:cs="Times New Roman"/>
        </w:rPr>
        <w:t>)</w:t>
      </w:r>
      <w:r w:rsidR="00854116" w:rsidRPr="669B8260">
        <w:rPr>
          <w:rFonts w:ascii="Times New Roman" w:hAnsi="Times New Roman" w:cs="Times New Roman"/>
        </w:rPr>
        <w:t xml:space="preserve">. </w:t>
      </w:r>
      <w:r w:rsidRPr="669B8260">
        <w:rPr>
          <w:rFonts w:ascii="Times New Roman" w:hAnsi="Times New Roman" w:cs="Times New Roman"/>
        </w:rPr>
        <w:t xml:space="preserve"> </w:t>
      </w:r>
    </w:p>
    <w:p w14:paraId="2614330A" w14:textId="3D021767" w:rsidR="005034DC" w:rsidRPr="001275EA" w:rsidRDefault="00CE3DEB" w:rsidP="00710331">
      <w:pPr>
        <w:pStyle w:val="ListParagraph"/>
        <w:numPr>
          <w:ilvl w:val="0"/>
          <w:numId w:val="21"/>
        </w:numPr>
        <w:rPr>
          <w:rFonts w:ascii="Times New Roman" w:hAnsi="Times New Roman" w:cs="Times New Roman"/>
        </w:rPr>
      </w:pPr>
      <w:r w:rsidRPr="001275EA">
        <w:rPr>
          <w:rFonts w:ascii="Times New Roman" w:hAnsi="Times New Roman" w:cs="Times New Roman"/>
        </w:rPr>
        <w:t>Asynchronous</w:t>
      </w:r>
      <w:r w:rsidR="002B02D1" w:rsidRPr="001275EA">
        <w:rPr>
          <w:rFonts w:ascii="Times New Roman" w:hAnsi="Times New Roman" w:cs="Times New Roman"/>
        </w:rPr>
        <w:t>ly</w:t>
      </w:r>
      <w:r w:rsidRPr="001275EA">
        <w:rPr>
          <w:rFonts w:ascii="Times New Roman" w:hAnsi="Times New Roman" w:cs="Times New Roman"/>
        </w:rPr>
        <w:t xml:space="preserve"> and periodica</w:t>
      </w:r>
      <w:r w:rsidR="002B02D1" w:rsidRPr="001275EA">
        <w:rPr>
          <w:rFonts w:ascii="Times New Roman" w:hAnsi="Times New Roman" w:cs="Times New Roman"/>
        </w:rPr>
        <w:t>l</w:t>
      </w:r>
      <w:r w:rsidRPr="001275EA">
        <w:rPr>
          <w:rFonts w:ascii="Times New Roman" w:hAnsi="Times New Roman" w:cs="Times New Roman"/>
        </w:rPr>
        <w:t>l</w:t>
      </w:r>
      <w:r w:rsidR="002B02D1" w:rsidRPr="001275EA">
        <w:rPr>
          <w:rFonts w:ascii="Times New Roman" w:hAnsi="Times New Roman" w:cs="Times New Roman"/>
        </w:rPr>
        <w:t>y</w:t>
      </w:r>
      <w:r w:rsidRPr="001275EA">
        <w:rPr>
          <w:rFonts w:ascii="Times New Roman" w:hAnsi="Times New Roman" w:cs="Times New Roman"/>
        </w:rPr>
        <w:t xml:space="preserve"> updat</w:t>
      </w:r>
      <w:r w:rsidR="002B02D1" w:rsidRPr="001275EA">
        <w:rPr>
          <w:rFonts w:ascii="Times New Roman" w:hAnsi="Times New Roman" w:cs="Times New Roman"/>
        </w:rPr>
        <w:t>ing</w:t>
      </w:r>
      <w:r w:rsidRPr="001275EA">
        <w:rPr>
          <w:rFonts w:ascii="Times New Roman" w:hAnsi="Times New Roman" w:cs="Times New Roman"/>
        </w:rPr>
        <w:t xml:space="preserve"> the PPs and </w:t>
      </w:r>
      <w:proofErr w:type="spellStart"/>
      <w:r w:rsidRPr="001275EA">
        <w:rPr>
          <w:rFonts w:ascii="Times New Roman" w:hAnsi="Times New Roman" w:cs="Times New Roman"/>
        </w:rPr>
        <w:t>ToS</w:t>
      </w:r>
      <w:proofErr w:type="spellEnd"/>
      <w:r w:rsidRPr="001275EA">
        <w:rPr>
          <w:rFonts w:ascii="Times New Roman" w:hAnsi="Times New Roman" w:cs="Times New Roman"/>
        </w:rPr>
        <w:t xml:space="preserve"> database. </w:t>
      </w:r>
      <w:commentRangeEnd w:id="27"/>
      <w:r w:rsidR="0017025A">
        <w:rPr>
          <w:rStyle w:val="CommentReference"/>
        </w:rPr>
        <w:commentReference w:id="27"/>
      </w:r>
    </w:p>
    <w:p w14:paraId="0770B7B9" w14:textId="77777777" w:rsidR="00930C76" w:rsidRPr="001275EA" w:rsidRDefault="00930C76" w:rsidP="669B8260">
      <w:pPr>
        <w:pStyle w:val="Caption"/>
        <w:keepNext/>
        <w:rPr>
          <w:rFonts w:cs="Times New Roman"/>
          <w:szCs w:val="22"/>
        </w:rPr>
      </w:pPr>
      <w:r w:rsidRPr="669B8260">
        <w:rPr>
          <w:rFonts w:cs="Times New Roman"/>
          <w:szCs w:val="22"/>
        </w:rPr>
        <w:t xml:space="preserve">Table </w:t>
      </w:r>
      <w:r w:rsidRPr="669B8260">
        <w:rPr>
          <w:rFonts w:cs="Times New Roman"/>
        </w:rPr>
        <w:fldChar w:fldCharType="begin"/>
      </w:r>
      <w:r w:rsidRPr="669B8260">
        <w:rPr>
          <w:rFonts w:cs="Times New Roman"/>
        </w:rPr>
        <w:instrText xml:space="preserve"> SEQ Table \* ARABIC </w:instrText>
      </w:r>
      <w:r w:rsidRPr="669B8260">
        <w:rPr>
          <w:rFonts w:cs="Times New Roman"/>
        </w:rPr>
        <w:fldChar w:fldCharType="separate"/>
      </w:r>
      <w:r w:rsidRPr="669B8260">
        <w:rPr>
          <w:rFonts w:cs="Times New Roman"/>
          <w:noProof/>
        </w:rPr>
        <w:t>1</w:t>
      </w:r>
      <w:r w:rsidRPr="669B8260">
        <w:rPr>
          <w:rFonts w:cs="Times New Roman"/>
        </w:rPr>
        <w:fldChar w:fldCharType="end"/>
      </w:r>
      <w:r w:rsidRPr="669B8260">
        <w:rPr>
          <w:rFonts w:cs="Times New Roman"/>
          <w:szCs w:val="22"/>
        </w:rPr>
        <w:t>. Grades and labels associated with PPs and TOSs based on https://tosdr.org</w:t>
      </w:r>
    </w:p>
    <w:tbl>
      <w:tblPr>
        <w:tblStyle w:val="TableGrid"/>
        <w:tblW w:w="0" w:type="auto"/>
        <w:tblLook w:val="04A0" w:firstRow="1" w:lastRow="0" w:firstColumn="1" w:lastColumn="0" w:noHBand="0" w:noVBand="1"/>
      </w:tblPr>
      <w:tblGrid>
        <w:gridCol w:w="4531"/>
        <w:gridCol w:w="4531"/>
      </w:tblGrid>
      <w:tr w:rsidR="00930C76" w14:paraId="5E38B06A" w14:textId="77777777" w:rsidTr="00010305">
        <w:tc>
          <w:tcPr>
            <w:tcW w:w="4531" w:type="dxa"/>
          </w:tcPr>
          <w:p w14:paraId="0A44E8F6" w14:textId="77777777" w:rsidR="00930C76" w:rsidRPr="00494436" w:rsidRDefault="00930C76" w:rsidP="00010305">
            <w:pPr>
              <w:spacing w:line="259" w:lineRule="auto"/>
              <w:jc w:val="center"/>
              <w:rPr>
                <w:b/>
                <w:bCs/>
              </w:rPr>
            </w:pPr>
            <w:r w:rsidRPr="00494436">
              <w:rPr>
                <w:b/>
                <w:bCs/>
              </w:rPr>
              <w:t>Grade</w:t>
            </w:r>
          </w:p>
        </w:tc>
        <w:tc>
          <w:tcPr>
            <w:tcW w:w="4531" w:type="dxa"/>
          </w:tcPr>
          <w:p w14:paraId="10A9D40D" w14:textId="77777777" w:rsidR="00930C76" w:rsidRPr="00494436" w:rsidRDefault="00930C76" w:rsidP="00010305">
            <w:pPr>
              <w:spacing w:line="259" w:lineRule="auto"/>
              <w:jc w:val="center"/>
              <w:rPr>
                <w:b/>
                <w:bCs/>
              </w:rPr>
            </w:pPr>
            <w:r w:rsidRPr="00494436">
              <w:rPr>
                <w:b/>
                <w:bCs/>
              </w:rPr>
              <w:t>Description</w:t>
            </w:r>
          </w:p>
        </w:tc>
      </w:tr>
      <w:tr w:rsidR="00930C76" w14:paraId="3007676D" w14:textId="77777777" w:rsidTr="00010305">
        <w:tc>
          <w:tcPr>
            <w:tcW w:w="4531" w:type="dxa"/>
            <w:vAlign w:val="center"/>
          </w:tcPr>
          <w:p w14:paraId="3FD4CD77" w14:textId="77777777" w:rsidR="00930C76" w:rsidRDefault="00930C76" w:rsidP="00010305">
            <w:pPr>
              <w:spacing w:line="259" w:lineRule="auto"/>
              <w:jc w:val="center"/>
            </w:pPr>
            <w:r w:rsidRPr="00EB4B5E">
              <w:rPr>
                <w:shd w:val="clear" w:color="auto" w:fill="00B050"/>
              </w:rPr>
              <w:t>Grade A</w:t>
            </w:r>
          </w:p>
        </w:tc>
        <w:tc>
          <w:tcPr>
            <w:tcW w:w="4531" w:type="dxa"/>
          </w:tcPr>
          <w:p w14:paraId="61DB2AD7" w14:textId="77777777" w:rsidR="00930C76" w:rsidRDefault="00930C76" w:rsidP="00010305">
            <w:pPr>
              <w:spacing w:line="259" w:lineRule="auto"/>
            </w:pPr>
            <w:r>
              <w:t>The best terms of services: they treat the user fairly, respect their rights, and will not abuse their data</w:t>
            </w:r>
          </w:p>
        </w:tc>
      </w:tr>
      <w:tr w:rsidR="00930C76" w14:paraId="61DE640B" w14:textId="77777777" w:rsidTr="00010305">
        <w:tc>
          <w:tcPr>
            <w:tcW w:w="4531" w:type="dxa"/>
            <w:vAlign w:val="center"/>
          </w:tcPr>
          <w:p w14:paraId="27179AF7" w14:textId="77777777" w:rsidR="00930C76" w:rsidRDefault="00930C76" w:rsidP="00010305">
            <w:pPr>
              <w:spacing w:line="259" w:lineRule="auto"/>
              <w:jc w:val="center"/>
            </w:pPr>
            <w:r w:rsidRPr="00EB4B5E">
              <w:rPr>
                <w:shd w:val="clear" w:color="auto" w:fill="92D050"/>
              </w:rPr>
              <w:t>Grade B</w:t>
            </w:r>
          </w:p>
        </w:tc>
        <w:tc>
          <w:tcPr>
            <w:tcW w:w="4531" w:type="dxa"/>
          </w:tcPr>
          <w:p w14:paraId="4FA0AB74" w14:textId="77777777" w:rsidR="00930C76" w:rsidRDefault="00930C76" w:rsidP="00010305">
            <w:r>
              <w:t xml:space="preserve">The terms of services are fair towards the </w:t>
            </w:r>
            <w:proofErr w:type="gramStart"/>
            <w:r>
              <w:t>user</w:t>
            </w:r>
            <w:proofErr w:type="gramEnd"/>
            <w:r>
              <w:t xml:space="preserve"> but they could be improved.</w:t>
            </w:r>
          </w:p>
        </w:tc>
      </w:tr>
      <w:tr w:rsidR="00930C76" w14:paraId="468C030A" w14:textId="77777777" w:rsidTr="00010305">
        <w:tc>
          <w:tcPr>
            <w:tcW w:w="4531" w:type="dxa"/>
            <w:vAlign w:val="center"/>
          </w:tcPr>
          <w:p w14:paraId="2BB0F135" w14:textId="77777777" w:rsidR="00930C76" w:rsidRDefault="00930C76" w:rsidP="00010305">
            <w:pPr>
              <w:spacing w:line="259" w:lineRule="auto"/>
              <w:jc w:val="center"/>
            </w:pPr>
            <w:r w:rsidRPr="00602651">
              <w:rPr>
                <w:shd w:val="clear" w:color="auto" w:fill="FFC000"/>
              </w:rPr>
              <w:t>Grade C</w:t>
            </w:r>
          </w:p>
        </w:tc>
        <w:tc>
          <w:tcPr>
            <w:tcW w:w="4531" w:type="dxa"/>
          </w:tcPr>
          <w:p w14:paraId="3E2257B8" w14:textId="77777777" w:rsidR="00930C76" w:rsidRDefault="00930C76" w:rsidP="00010305">
            <w:r>
              <w:t xml:space="preserve">The terms of service are </w:t>
            </w:r>
            <w:proofErr w:type="gramStart"/>
            <w:r>
              <w:t>okay</w:t>
            </w:r>
            <w:proofErr w:type="gramEnd"/>
            <w:r>
              <w:t xml:space="preserve"> but some issues need your consideration.</w:t>
            </w:r>
          </w:p>
        </w:tc>
      </w:tr>
      <w:tr w:rsidR="00930C76" w14:paraId="59ABAD72" w14:textId="77777777" w:rsidTr="00010305">
        <w:tc>
          <w:tcPr>
            <w:tcW w:w="4531" w:type="dxa"/>
            <w:vAlign w:val="center"/>
          </w:tcPr>
          <w:p w14:paraId="045D5E45" w14:textId="77777777" w:rsidR="00930C76" w:rsidRDefault="00930C76" w:rsidP="00010305">
            <w:pPr>
              <w:spacing w:line="259" w:lineRule="auto"/>
              <w:jc w:val="center"/>
            </w:pPr>
            <w:r w:rsidRPr="00602651">
              <w:rPr>
                <w:shd w:val="clear" w:color="auto" w:fill="E36C0A" w:themeFill="accent6" w:themeFillShade="BF"/>
              </w:rPr>
              <w:t>Grade D</w:t>
            </w:r>
          </w:p>
        </w:tc>
        <w:tc>
          <w:tcPr>
            <w:tcW w:w="4531" w:type="dxa"/>
          </w:tcPr>
          <w:p w14:paraId="0CF6230F" w14:textId="50D2E53A" w:rsidR="00930C76" w:rsidRDefault="00930C76" w:rsidP="00010305">
            <w:r>
              <w:t xml:space="preserve">The terms of service are very </w:t>
            </w:r>
            <w:proofErr w:type="gramStart"/>
            <w:r>
              <w:t>uneven</w:t>
            </w:r>
            <w:proofErr w:type="gramEnd"/>
            <w:r>
              <w:t xml:space="preserve"> or some important issues need the user</w:t>
            </w:r>
            <w:r w:rsidR="002B02D1">
              <w:t>'</w:t>
            </w:r>
            <w:r>
              <w:t>s attention.</w:t>
            </w:r>
          </w:p>
        </w:tc>
      </w:tr>
      <w:tr w:rsidR="00930C76" w14:paraId="78A26EC2" w14:textId="77777777" w:rsidTr="00010305">
        <w:tc>
          <w:tcPr>
            <w:tcW w:w="4531" w:type="dxa"/>
            <w:vAlign w:val="center"/>
          </w:tcPr>
          <w:p w14:paraId="2A29D4B1" w14:textId="77777777" w:rsidR="00930C76" w:rsidRDefault="00930C76" w:rsidP="00010305">
            <w:pPr>
              <w:spacing w:line="259" w:lineRule="auto"/>
              <w:jc w:val="center"/>
            </w:pPr>
            <w:r w:rsidRPr="00602651">
              <w:rPr>
                <w:shd w:val="clear" w:color="auto" w:fill="FF0000"/>
              </w:rPr>
              <w:t>Grade E</w:t>
            </w:r>
          </w:p>
        </w:tc>
        <w:tc>
          <w:tcPr>
            <w:tcW w:w="4531" w:type="dxa"/>
          </w:tcPr>
          <w:p w14:paraId="21D161D2" w14:textId="77777777" w:rsidR="00930C76" w:rsidRDefault="00930C76" w:rsidP="00010305">
            <w:r>
              <w:t>The terms of service raise very serious concerns.</w:t>
            </w:r>
          </w:p>
        </w:tc>
      </w:tr>
      <w:tr w:rsidR="00930C76" w14:paraId="249D3765" w14:textId="77777777" w:rsidTr="00010305">
        <w:tc>
          <w:tcPr>
            <w:tcW w:w="4531" w:type="dxa"/>
            <w:vAlign w:val="center"/>
          </w:tcPr>
          <w:p w14:paraId="0A7FEE88" w14:textId="77777777" w:rsidR="00930C76" w:rsidRDefault="00930C76" w:rsidP="00010305">
            <w:pPr>
              <w:spacing w:line="259" w:lineRule="auto"/>
              <w:jc w:val="center"/>
            </w:pPr>
            <w:r w:rsidRPr="00602651">
              <w:rPr>
                <w:shd w:val="clear" w:color="auto" w:fill="0D0D0D" w:themeFill="text1" w:themeFillTint="F2"/>
              </w:rPr>
              <w:t>No Grade Yet</w:t>
            </w:r>
          </w:p>
        </w:tc>
        <w:tc>
          <w:tcPr>
            <w:tcW w:w="4531" w:type="dxa"/>
          </w:tcPr>
          <w:p w14:paraId="68EE9A2A" w14:textId="27E94E09" w:rsidR="00930C76" w:rsidRDefault="00930C76" w:rsidP="00010305">
            <w:r>
              <w:t>We haven</w:t>
            </w:r>
            <w:r w:rsidR="002B02D1">
              <w:t>'</w:t>
            </w:r>
            <w:r>
              <w:t>t sufficiently reviewed the terms yet.</w:t>
            </w:r>
          </w:p>
        </w:tc>
      </w:tr>
    </w:tbl>
    <w:p w14:paraId="058CD236" w14:textId="1EA2F2C5" w:rsidR="00A8635F" w:rsidRDefault="005A54CD" w:rsidP="00496CF7">
      <w:pPr>
        <w:pStyle w:val="Heading3"/>
      </w:pPr>
      <w:bookmarkStart w:id="29" w:name="_Toc71291934"/>
      <w:r>
        <w:t>Technical Architecture</w:t>
      </w:r>
      <w:bookmarkEnd w:id="29"/>
      <w:r>
        <w:t xml:space="preserve"> </w:t>
      </w:r>
    </w:p>
    <w:p w14:paraId="2602D9C9" w14:textId="1D9F6E50" w:rsidR="00601979" w:rsidRPr="002960A7" w:rsidRDefault="00DA480A" w:rsidP="669B8260">
      <w:r w:rsidRPr="666AB00D">
        <w:t>The application’s</w:t>
      </w:r>
      <w:r w:rsidR="00496CF7" w:rsidRPr="666AB00D">
        <w:t xml:space="preserve"> technical</w:t>
      </w:r>
      <w:r w:rsidR="0269B134" w:rsidRPr="666AB00D">
        <w:t xml:space="preserve"> architecture </w:t>
      </w:r>
      <w:r w:rsidR="00496CF7" w:rsidRPr="666AB00D">
        <w:t xml:space="preserve">is implemented </w:t>
      </w:r>
      <w:r w:rsidRPr="666AB00D">
        <w:t>in Swift for iOS devices with a version of iOS 12.1 or greater.  Th</w:t>
      </w:r>
      <w:r w:rsidR="4E30B5B8" w:rsidRPr="666AB00D">
        <w:t xml:space="preserve">e implementation requires the use of a </w:t>
      </w:r>
      <w:r w:rsidR="1C4AC435" w:rsidRPr="666AB00D">
        <w:t>framework</w:t>
      </w:r>
      <w:r w:rsidR="54F7DBAC" w:rsidRPr="666AB00D">
        <w:t xml:space="preserve">, </w:t>
      </w:r>
      <w:r w:rsidR="3CF8519C" w:rsidRPr="666AB00D">
        <w:t>design system</w:t>
      </w:r>
      <w:r w:rsidR="46C2701C" w:rsidRPr="666AB00D">
        <w:t xml:space="preserve"> for UI</w:t>
      </w:r>
      <w:r w:rsidR="3CF8519C" w:rsidRPr="666AB00D">
        <w:t xml:space="preserve">, </w:t>
      </w:r>
      <w:r w:rsidR="4E30B5B8" w:rsidRPr="666AB00D">
        <w:t xml:space="preserve">authentication service, </w:t>
      </w:r>
      <w:r w:rsidR="043F8F25" w:rsidRPr="666AB00D">
        <w:t xml:space="preserve">database, </w:t>
      </w:r>
      <w:r w:rsidR="6BA3DB60" w:rsidRPr="666AB00D">
        <w:t>deployed</w:t>
      </w:r>
      <w:r w:rsidR="4E30B5B8" w:rsidRPr="666AB00D">
        <w:t xml:space="preserve"> cloud backend for </w:t>
      </w:r>
      <w:r w:rsidR="7EA85882" w:rsidRPr="666AB00D">
        <w:t>communication</w:t>
      </w:r>
      <w:r w:rsidR="4E30B5B8" w:rsidRPr="666AB00D">
        <w:t xml:space="preserve"> with the a</w:t>
      </w:r>
      <w:r w:rsidR="66A3E200" w:rsidRPr="666AB00D">
        <w:t xml:space="preserve">pplication, </w:t>
      </w:r>
      <w:r w:rsidR="5C41543A" w:rsidRPr="666AB00D">
        <w:t>and RESTful API’s</w:t>
      </w:r>
      <w:r w:rsidR="13DD486E" w:rsidRPr="666AB00D">
        <w:t>.</w:t>
      </w:r>
    </w:p>
    <w:p w14:paraId="47E040CA" w14:textId="7FB8C545" w:rsidR="004763CB" w:rsidRDefault="004763CB" w:rsidP="666AB00D"/>
    <w:p w14:paraId="09182BE0" w14:textId="5FB465A4" w:rsidR="004763CB" w:rsidRPr="00601979" w:rsidRDefault="004763CB" w:rsidP="666AB00D"/>
    <w:p w14:paraId="157043EA" w14:textId="39453837" w:rsidR="005A54CD" w:rsidRDefault="00A01F19" w:rsidP="005A54CD">
      <w:pPr>
        <w:pStyle w:val="Heading3"/>
      </w:pPr>
      <w:bookmarkStart w:id="30" w:name="_Toc71291935"/>
      <w:r>
        <w:t>Technology Stack</w:t>
      </w:r>
      <w:bookmarkEnd w:id="30"/>
    </w:p>
    <w:p w14:paraId="0669991C" w14:textId="4C655AFB" w:rsidR="00496CF7" w:rsidRDefault="00DA480A" w:rsidP="669B8260">
      <w:pPr>
        <w:rPr>
          <w:ins w:id="31" w:author="Moore, Russell" w:date="2021-05-07T16:25:00Z"/>
        </w:rPr>
      </w:pPr>
      <w:r>
        <w:t>The application’s</w:t>
      </w:r>
      <w:r w:rsidR="00496CF7">
        <w:t xml:space="preserve"> technical stack </w:t>
      </w:r>
      <w:r w:rsidR="1EF2C0B8">
        <w:t>uses</w:t>
      </w:r>
      <w:r w:rsidR="2DF92159">
        <w:t xml:space="preserve"> the</w:t>
      </w:r>
      <w:r w:rsidR="1EF2C0B8">
        <w:t xml:space="preserve"> React</w:t>
      </w:r>
      <w:r w:rsidR="38B57B46">
        <w:t xml:space="preserve"> Native Framework to implement the front end and React Native Paper for the design system</w:t>
      </w:r>
      <w:r w:rsidR="61C50874">
        <w:t xml:space="preserve"> for UI</w:t>
      </w:r>
      <w:r w:rsidR="38B57B46">
        <w:t xml:space="preserve">. The </w:t>
      </w:r>
      <w:r w:rsidR="434EF677">
        <w:t>authentication</w:t>
      </w:r>
      <w:r w:rsidR="38B57B46">
        <w:t xml:space="preserve"> service us Auth0 and our database is DynamoDB. The deployed backe</w:t>
      </w:r>
      <w:r w:rsidR="61E4B5C3">
        <w:t>n</w:t>
      </w:r>
      <w:r w:rsidR="38B57B46">
        <w:t xml:space="preserve">d </w:t>
      </w:r>
      <w:r w:rsidR="08FD0D2B">
        <w:t>contains the</w:t>
      </w:r>
      <w:r w:rsidR="00496CF7">
        <w:t xml:space="preserve"> Express Server which connects our front end to the </w:t>
      </w:r>
      <w:r w:rsidR="1AA0248F">
        <w:t>DynamoDB</w:t>
      </w:r>
      <w:r w:rsidR="00496CF7">
        <w:t xml:space="preserve"> </w:t>
      </w:r>
      <w:r w:rsidR="00D069CB">
        <w:t>and NLP Backend</w:t>
      </w:r>
      <w:r w:rsidR="00496CF7">
        <w:t>.</w:t>
      </w:r>
      <w:r>
        <w:t xml:space="preserve"> </w:t>
      </w:r>
      <w:r w:rsidR="53C4ED3D">
        <w:t xml:space="preserve">The application and deployed backend use RESTful APIs to communicate with </w:t>
      </w:r>
      <w:proofErr w:type="gramStart"/>
      <w:r w:rsidR="53C4ED3D">
        <w:t>TOS;DR</w:t>
      </w:r>
      <w:proofErr w:type="gramEnd"/>
      <w:r w:rsidR="53C4ED3D">
        <w:t xml:space="preserve"> and Bing Search API.</w:t>
      </w:r>
    </w:p>
    <w:p w14:paraId="1F64B734" w14:textId="6D797762" w:rsidR="00D069CB" w:rsidRDefault="00D069CB" w:rsidP="666AB00D"/>
    <w:p w14:paraId="0824492B" w14:textId="77777777" w:rsidR="00D069CB" w:rsidRPr="002960A7" w:rsidRDefault="00D069CB" w:rsidP="00496CF7">
      <w:pPr>
        <w:rPr>
          <w:rFonts w:asciiTheme="minorHAnsi" w:hAnsiTheme="minorHAnsi"/>
        </w:rPr>
      </w:pPr>
    </w:p>
    <w:p w14:paraId="78374E1A" w14:textId="0DE0DC21" w:rsidR="00601979" w:rsidRPr="00601979" w:rsidRDefault="00601979" w:rsidP="00601979"/>
    <w:p w14:paraId="59F9694D" w14:textId="20F1636E" w:rsidR="00340836" w:rsidRDefault="00340836" w:rsidP="666AB00D">
      <w:pPr>
        <w:pStyle w:val="Heading3"/>
      </w:pPr>
      <w:bookmarkStart w:id="32" w:name="_Toc71291936"/>
      <w:commentRangeStart w:id="33"/>
      <w:r>
        <w:t>Deployment Architecture</w:t>
      </w:r>
      <w:commentRangeEnd w:id="33"/>
      <w:r>
        <w:rPr>
          <w:rStyle w:val="CommentReference"/>
        </w:rPr>
        <w:commentReference w:id="33"/>
      </w:r>
      <w:bookmarkEnd w:id="32"/>
    </w:p>
    <w:p w14:paraId="65FCF24D" w14:textId="29C429B4" w:rsidR="5BF66C89" w:rsidRDefault="5BF66C89" w:rsidP="666AB00D">
      <w:r>
        <w:t>This is the</w:t>
      </w:r>
      <w:r w:rsidR="4BA9D2DB">
        <w:t xml:space="preserve"> </w:t>
      </w:r>
      <w:r>
        <w:t>a</w:t>
      </w:r>
      <w:r w:rsidR="525B0036">
        <w:t>rchitecture</w:t>
      </w:r>
      <w:r>
        <w:t xml:space="preserve"> for the </w:t>
      </w:r>
      <w:r w:rsidR="79DFE633">
        <w:t>current</w:t>
      </w:r>
      <w:r>
        <w:t xml:space="preserve"> deployment of the application. It consists of a </w:t>
      </w:r>
      <w:r w:rsidR="5031A405">
        <w:t>f</w:t>
      </w:r>
      <w:r>
        <w:t>ront</w:t>
      </w:r>
      <w:r w:rsidR="7D278AC1">
        <w:t xml:space="preserve">end </w:t>
      </w:r>
      <w:r w:rsidR="4D682947">
        <w:t>and backend the communicate with each other</w:t>
      </w:r>
      <w:r w:rsidR="05C9268C">
        <w:t xml:space="preserve">. To deploy the application’s </w:t>
      </w:r>
      <w:r w:rsidR="4234D7E4">
        <w:t>frontend,</w:t>
      </w:r>
      <w:r w:rsidR="05C9268C">
        <w:t xml:space="preserve"> we </w:t>
      </w:r>
      <w:r w:rsidR="7DAD8E70">
        <w:lastRenderedPageBreak/>
        <w:t>received permission from Apple to deploy via their TestFlight program. To deploy the backed we uploaded our services to an AWS EC2.</w:t>
      </w:r>
    </w:p>
    <w:p w14:paraId="5517FDD5" w14:textId="55524143" w:rsidR="666AB00D" w:rsidRDefault="666AB00D" w:rsidP="666AB00D"/>
    <w:p w14:paraId="509205F0" w14:textId="16092BB1" w:rsidR="5ECF0754" w:rsidRDefault="5ECF0754" w:rsidP="666AB00D">
      <w:pPr>
        <w:pStyle w:val="Heading3"/>
        <w:numPr>
          <w:ilvl w:val="3"/>
          <w:numId w:val="10"/>
        </w:numPr>
        <w:rPr>
          <w:rFonts w:asciiTheme="minorHAnsi" w:eastAsiaTheme="minorEastAsia" w:hAnsiTheme="minorHAnsi" w:cstheme="minorBidi"/>
          <w:bCs/>
          <w:szCs w:val="24"/>
        </w:rPr>
      </w:pPr>
      <w:bookmarkStart w:id="34" w:name="_Toc71291937"/>
      <w:r>
        <w:t>Application Frontend</w:t>
      </w:r>
      <w:bookmarkEnd w:id="34"/>
    </w:p>
    <w:p w14:paraId="0C252B0D" w14:textId="45B75AD9" w:rsidR="0620D7C9" w:rsidRDefault="0620D7C9" w:rsidP="666AB00D">
      <w:r>
        <w:t xml:space="preserve">The main components of the application frontend are the Authentication service, </w:t>
      </w:r>
      <w:proofErr w:type="gramStart"/>
      <w:r>
        <w:t>TOS;DR</w:t>
      </w:r>
      <w:proofErr w:type="gramEnd"/>
      <w:r>
        <w:t xml:space="preserve"> API, UI communication</w:t>
      </w:r>
      <w:r w:rsidR="36438E7B">
        <w:t xml:space="preserve"> Module</w:t>
      </w:r>
      <w:r>
        <w:t xml:space="preserve">, and the UI accessibility API and </w:t>
      </w:r>
      <w:r w:rsidR="4CE15515">
        <w:t xml:space="preserve">React Native Paper </w:t>
      </w:r>
      <w:r>
        <w:t>design system</w:t>
      </w:r>
      <w:r w:rsidR="2EEACC1F">
        <w:t>. All these components communicated with the UI Communication Module, which queries the EC2.</w:t>
      </w:r>
      <w:r w:rsidR="75C4F593">
        <w:t xml:space="preserve"> </w:t>
      </w:r>
      <w:r>
        <w:t xml:space="preserve"> </w:t>
      </w:r>
    </w:p>
    <w:p w14:paraId="02B0880E" w14:textId="7CB23242" w:rsidR="666AB00D" w:rsidRDefault="666AB00D" w:rsidP="666AB00D"/>
    <w:p w14:paraId="09E9F0B9" w14:textId="1C70E984" w:rsidR="666AB00D" w:rsidRDefault="666AB00D" w:rsidP="666AB00D"/>
    <w:p w14:paraId="1E994B97" w14:textId="77777777" w:rsidR="00414F14" w:rsidRDefault="56189C12" w:rsidP="00414F14">
      <w:pPr>
        <w:keepNext/>
        <w:jc w:val="center"/>
      </w:pPr>
      <w:r>
        <w:rPr>
          <w:noProof/>
        </w:rPr>
        <w:drawing>
          <wp:inline distT="0" distB="0" distL="0" distR="0" wp14:anchorId="7F52B69F" wp14:editId="28A66826">
            <wp:extent cx="4572000" cy="2571750"/>
            <wp:effectExtent l="0" t="0" r="0" b="0"/>
            <wp:docPr id="1603543791" name="Picture 160354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543791"/>
                    <pic:cNvPicPr/>
                  </pic:nvPicPr>
                  <pic:blipFill>
                    <a:blip r:embed="rId1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6CFF2AA" w14:textId="11F425B0" w:rsidR="56189C12" w:rsidRDefault="00414F14" w:rsidP="00414F14">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Frontend Architecture</w:t>
      </w:r>
    </w:p>
    <w:p w14:paraId="6CDA79FF" w14:textId="7737BB9D" w:rsidR="666AB00D" w:rsidRDefault="666AB00D" w:rsidP="666AB00D"/>
    <w:p w14:paraId="0EBE5B97" w14:textId="21234F20" w:rsidR="5ECF0754" w:rsidRDefault="5ECF0754" w:rsidP="666AB00D">
      <w:pPr>
        <w:pStyle w:val="Heading3"/>
        <w:numPr>
          <w:ilvl w:val="3"/>
          <w:numId w:val="10"/>
        </w:numPr>
        <w:rPr>
          <w:rFonts w:asciiTheme="minorHAnsi" w:eastAsiaTheme="minorEastAsia" w:hAnsiTheme="minorHAnsi" w:cstheme="minorBidi"/>
          <w:bCs/>
          <w:szCs w:val="24"/>
        </w:rPr>
      </w:pPr>
      <w:bookmarkStart w:id="35" w:name="_Toc71291938"/>
      <w:r>
        <w:t xml:space="preserve">Application </w:t>
      </w:r>
      <w:r w:rsidR="4EBBC0E0">
        <w:t>Backend</w:t>
      </w:r>
      <w:bookmarkEnd w:id="35"/>
      <w:r>
        <w:tab/>
      </w:r>
    </w:p>
    <w:p w14:paraId="75633084" w14:textId="27289314" w:rsidR="666AB00D" w:rsidRDefault="6EB7FC12">
      <w:r>
        <w:t xml:space="preserve">The main components of the application’s backend cloud deployment </w:t>
      </w:r>
      <w:r w:rsidR="6732D6C7">
        <w:t>are</w:t>
      </w:r>
      <w:r>
        <w:t xml:space="preserve"> an AWS EC2 instance and AWS DynamoDB database. These components communicate with the application on the user’s phone</w:t>
      </w:r>
      <w:r w:rsidR="7E19E229">
        <w:t xml:space="preserve">, </w:t>
      </w:r>
      <w:r>
        <w:t>process</w:t>
      </w:r>
      <w:r w:rsidR="341EFD1E">
        <w:t>es</w:t>
      </w:r>
      <w:r>
        <w:t xml:space="preserve"> and return information about </w:t>
      </w:r>
      <w:r w:rsidR="68A862DD">
        <w:t xml:space="preserve">the specified query. </w:t>
      </w:r>
      <w:r w:rsidR="2C4E0817">
        <w:t xml:space="preserve">An example of a query could be a URL, Company Name, or a </w:t>
      </w:r>
      <w:proofErr w:type="spellStart"/>
      <w:r w:rsidR="2C4E0817">
        <w:t>userID</w:t>
      </w:r>
      <w:proofErr w:type="spellEnd"/>
      <w:r w:rsidR="2C4E0817">
        <w:t>.</w:t>
      </w:r>
    </w:p>
    <w:p w14:paraId="1883C24D" w14:textId="2BDDD208" w:rsidR="072604EC" w:rsidRDefault="072604EC" w:rsidP="072604EC"/>
    <w:p w14:paraId="33F386D7" w14:textId="7737BB9D" w:rsidR="6EB7FC12" w:rsidRDefault="6EB7FC12">
      <w:r>
        <w:t xml:space="preserve">If a company is not in the </w:t>
      </w:r>
      <w:proofErr w:type="gramStart"/>
      <w:r>
        <w:t>TOS;DR</w:t>
      </w:r>
      <w:proofErr w:type="gramEnd"/>
      <w:r>
        <w:t xml:space="preserve"> API, we preform our own search to retrieve a PP/TOS URL that is then scraped and graded. </w:t>
      </w:r>
    </w:p>
    <w:p w14:paraId="03ACFC54" w14:textId="77777777" w:rsidR="00414F14" w:rsidRDefault="76D757AA" w:rsidP="00414F14">
      <w:pPr>
        <w:keepNext/>
        <w:jc w:val="center"/>
      </w:pPr>
      <w:r>
        <w:rPr>
          <w:noProof/>
        </w:rPr>
        <w:lastRenderedPageBreak/>
        <w:drawing>
          <wp:inline distT="0" distB="0" distL="0" distR="0" wp14:anchorId="47205D0F" wp14:editId="3BBB0460">
            <wp:extent cx="4572000" cy="2571750"/>
            <wp:effectExtent l="0" t="0" r="0" b="0"/>
            <wp:docPr id="596780030" name="Picture 59678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780030"/>
                    <pic:cNvPicPr/>
                  </pic:nvPicPr>
                  <pic:blipFill>
                    <a:blip r:embed="rId2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E58E235" w14:textId="2A52BD49" w:rsidR="00414F14" w:rsidRDefault="00414F14" w:rsidP="00414F14">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Cloud Architecture</w:t>
      </w:r>
    </w:p>
    <w:p w14:paraId="02025D45" w14:textId="15B6FBC2" w:rsidR="666AB00D" w:rsidRDefault="666AB00D" w:rsidP="00414F14"/>
    <w:p w14:paraId="12F84052" w14:textId="47E5AE9B" w:rsidR="666AB00D" w:rsidRDefault="666AB00D" w:rsidP="666AB00D"/>
    <w:p w14:paraId="6B3E1C27" w14:textId="188DAB68" w:rsidR="669B8260" w:rsidRDefault="669B8260" w:rsidP="669B8260">
      <w:pPr>
        <w:jc w:val="center"/>
      </w:pPr>
    </w:p>
    <w:p w14:paraId="6E220302" w14:textId="3A0DF2B4" w:rsidR="7C75F2B8" w:rsidRDefault="7C75F2B8" w:rsidP="669B8260">
      <w:pPr>
        <w:pStyle w:val="Heading3"/>
        <w:rPr>
          <w:rFonts w:asciiTheme="minorHAnsi" w:eastAsiaTheme="minorEastAsia" w:hAnsiTheme="minorHAnsi" w:cstheme="minorBidi"/>
          <w:bCs/>
          <w:color w:val="000000" w:themeColor="text1"/>
          <w:szCs w:val="24"/>
        </w:rPr>
      </w:pPr>
      <w:bookmarkStart w:id="36" w:name="_Toc71291939"/>
      <w:r w:rsidRPr="666AB00D">
        <w:rPr>
          <w:rFonts w:eastAsia="Times New Roman" w:cs="Times New Roman"/>
          <w:bCs/>
          <w:color w:val="000000" w:themeColor="text1"/>
          <w:szCs w:val="24"/>
        </w:rPr>
        <w:t>Natural Language Processer (NLP)</w:t>
      </w:r>
      <w:bookmarkEnd w:id="36"/>
    </w:p>
    <w:p w14:paraId="42B4AD78" w14:textId="36D4A765" w:rsidR="7C75F2B8" w:rsidRDefault="7C75F2B8" w:rsidP="666AB00D">
      <w:pPr>
        <w:rPr>
          <w:color w:val="000000" w:themeColor="text1"/>
        </w:rPr>
      </w:pPr>
      <w:r w:rsidRPr="666AB00D">
        <w:rPr>
          <w:color w:val="000000" w:themeColor="text1"/>
        </w:rPr>
        <w:t xml:space="preserve">Creates a text classification model for companies that have a grade and privacy policy/terms of service in the </w:t>
      </w:r>
      <w:proofErr w:type="gramStart"/>
      <w:r w:rsidRPr="666AB00D">
        <w:rPr>
          <w:color w:val="000000" w:themeColor="text1"/>
        </w:rPr>
        <w:t>TOS</w:t>
      </w:r>
      <w:r w:rsidR="5276AA07" w:rsidRPr="666AB00D">
        <w:rPr>
          <w:color w:val="000000" w:themeColor="text1"/>
        </w:rPr>
        <w:t>;</w:t>
      </w:r>
      <w:r w:rsidRPr="666AB00D">
        <w:rPr>
          <w:color w:val="000000" w:themeColor="text1"/>
        </w:rPr>
        <w:t>DR</w:t>
      </w:r>
      <w:proofErr w:type="gramEnd"/>
      <w:r w:rsidRPr="666AB00D">
        <w:rPr>
          <w:color w:val="000000" w:themeColor="text1"/>
        </w:rPr>
        <w:t xml:space="preserve"> database. The preprocessing happens first and involves filtering out any text that contains a digit and is less than 5 letters. The NLP also converts each word to its stem, removes punctuation, and splits the document up by sentences.</w:t>
      </w:r>
    </w:p>
    <w:p w14:paraId="43DF635C" w14:textId="16304CD3" w:rsidR="669B8260" w:rsidRDefault="669B8260" w:rsidP="666AB00D">
      <w:pPr>
        <w:rPr>
          <w:color w:val="000000" w:themeColor="text1"/>
        </w:rPr>
      </w:pPr>
    </w:p>
    <w:p w14:paraId="692DC66B" w14:textId="65EE5D5B" w:rsidR="7C75F2B8" w:rsidRDefault="7C75F2B8" w:rsidP="666AB00D">
      <w:pPr>
        <w:rPr>
          <w:color w:val="000000" w:themeColor="text1"/>
        </w:rPr>
      </w:pPr>
      <w:r w:rsidRPr="666AB00D">
        <w:rPr>
          <w:color w:val="000000" w:themeColor="text1"/>
        </w:rPr>
        <w:t xml:space="preserve">Next, a Random Forest Prediction Model is built with </w:t>
      </w:r>
      <w:r w:rsidRPr="666AB00D">
        <w:rPr>
          <w:color w:val="202124"/>
        </w:rPr>
        <w:t xml:space="preserve">TF-IDF weighting as features. Random forest builds multiple decision trees and merges them together to get a more accurate and stable prediction. TFIDF, short for term frequency–inverse document frequency, is a numerical statistic that is intended to reflect how important a word is to a document in a collection. </w:t>
      </w:r>
      <w:r w:rsidRPr="666AB00D">
        <w:rPr>
          <w:color w:val="000000" w:themeColor="text1"/>
        </w:rPr>
        <w:t>When 99.9% of sparse terms are excluded, r</w:t>
      </w:r>
      <w:r w:rsidRPr="666AB00D">
        <w:rPr>
          <w:color w:val="202124"/>
        </w:rPr>
        <w:t>andom forest builds multiple decision trees and merges them together to get a more accurate and stable prediction. The</w:t>
      </w:r>
      <w:r w:rsidRPr="666AB00D">
        <w:rPr>
          <w:color w:val="000000" w:themeColor="text1"/>
        </w:rPr>
        <w:t xml:space="preserve"> highest accuracy for the prediction model on data it was not trained on was 48.6%.</w:t>
      </w:r>
    </w:p>
    <w:p w14:paraId="3E938A0D" w14:textId="47324C88" w:rsidR="669B8260" w:rsidRDefault="669B8260" w:rsidP="666AB00D">
      <w:pPr>
        <w:rPr>
          <w:color w:val="000000" w:themeColor="text1"/>
        </w:rPr>
      </w:pPr>
    </w:p>
    <w:p w14:paraId="7A2A2A64" w14:textId="4DCCAA33" w:rsidR="7C75F2B8" w:rsidRDefault="7C75F2B8" w:rsidP="666AB00D">
      <w:pPr>
        <w:rPr>
          <w:color w:val="000000" w:themeColor="text1"/>
        </w:rPr>
      </w:pPr>
      <w:r w:rsidRPr="666AB00D">
        <w:rPr>
          <w:color w:val="000000" w:themeColor="text1"/>
        </w:rPr>
        <w:t xml:space="preserve">Companies that do not have a grade and/or privacy policy/terms of service documents in the </w:t>
      </w:r>
      <w:proofErr w:type="gramStart"/>
      <w:r w:rsidRPr="666AB00D">
        <w:rPr>
          <w:color w:val="000000" w:themeColor="text1"/>
        </w:rPr>
        <w:t>TOS</w:t>
      </w:r>
      <w:r w:rsidR="6C94C4F8" w:rsidRPr="666AB00D">
        <w:rPr>
          <w:color w:val="000000" w:themeColor="text1"/>
        </w:rPr>
        <w:t>;</w:t>
      </w:r>
      <w:r w:rsidRPr="666AB00D">
        <w:rPr>
          <w:color w:val="000000" w:themeColor="text1"/>
        </w:rPr>
        <w:t>DR</w:t>
      </w:r>
      <w:proofErr w:type="gramEnd"/>
      <w:r w:rsidRPr="666AB00D">
        <w:rPr>
          <w:color w:val="000000" w:themeColor="text1"/>
        </w:rPr>
        <w:t xml:space="preserve"> database are compared to the existing prediction model. Vendor probabilities are generated for the company that is being compared to the existing companies. For example, if the </w:t>
      </w:r>
      <w:proofErr w:type="spellStart"/>
      <w:r w:rsidRPr="666AB00D">
        <w:rPr>
          <w:color w:val="000000" w:themeColor="text1"/>
        </w:rPr>
        <w:t>CellarTracker</w:t>
      </w:r>
      <w:proofErr w:type="spellEnd"/>
      <w:r w:rsidRPr="666AB00D">
        <w:rPr>
          <w:color w:val="000000" w:themeColor="text1"/>
        </w:rPr>
        <w:t xml:space="preserve"> terms of service is being compared (doesn’t have a grade) the vendor probabilities look like this:</w:t>
      </w:r>
    </w:p>
    <w:p w14:paraId="3B7D32DB" w14:textId="77777777" w:rsidR="00414F14" w:rsidRDefault="7C75F2B8" w:rsidP="00414F14">
      <w:pPr>
        <w:keepNext/>
      </w:pPr>
      <w:r>
        <w:lastRenderedPageBreak/>
        <w:br/>
      </w:r>
      <w:r>
        <w:tab/>
      </w:r>
      <w:r>
        <w:tab/>
      </w:r>
      <w:r>
        <w:tab/>
      </w:r>
      <w:r>
        <w:tab/>
      </w:r>
      <w:r>
        <w:rPr>
          <w:noProof/>
        </w:rPr>
        <w:drawing>
          <wp:inline distT="0" distB="0" distL="0" distR="0" wp14:anchorId="3D4BCC4E" wp14:editId="49B5A35D">
            <wp:extent cx="2514600" cy="2085975"/>
            <wp:effectExtent l="0" t="0" r="0" b="0"/>
            <wp:docPr id="1359608528" name="Picture 135960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608528"/>
                    <pic:cNvPicPr/>
                  </pic:nvPicPr>
                  <pic:blipFill>
                    <a:blip r:embed="rId21">
                      <a:extLst>
                        <a:ext uri="{28A0092B-C50C-407E-A947-70E740481C1C}">
                          <a14:useLocalDpi xmlns:a14="http://schemas.microsoft.com/office/drawing/2010/main" val="0"/>
                        </a:ext>
                      </a:extLst>
                    </a:blip>
                    <a:stretch>
                      <a:fillRect/>
                    </a:stretch>
                  </pic:blipFill>
                  <pic:spPr>
                    <a:xfrm>
                      <a:off x="0" y="0"/>
                      <a:ext cx="2514600" cy="2085975"/>
                    </a:xfrm>
                    <a:prstGeom prst="rect">
                      <a:avLst/>
                    </a:prstGeom>
                  </pic:spPr>
                </pic:pic>
              </a:graphicData>
            </a:graphic>
          </wp:inline>
        </w:drawing>
      </w:r>
    </w:p>
    <w:p w14:paraId="32888032" w14:textId="2CE6577F" w:rsidR="7C75F2B8" w:rsidRDefault="00414F14" w:rsidP="00414F14">
      <w:pPr>
        <w:pStyle w:val="Caption"/>
        <w:jc w:val="center"/>
        <w:rPr>
          <w:color w:val="000000" w:themeColor="text1"/>
        </w:rPr>
      </w:pPr>
      <w:r>
        <w:t xml:space="preserve">Figure </w:t>
      </w:r>
      <w:r>
        <w:fldChar w:fldCharType="begin"/>
      </w:r>
      <w:r>
        <w:instrText xml:space="preserve"> SEQ Figure \* ARABIC </w:instrText>
      </w:r>
      <w:r>
        <w:fldChar w:fldCharType="separate"/>
      </w:r>
      <w:r>
        <w:rPr>
          <w:noProof/>
        </w:rPr>
        <w:t>6</w:t>
      </w:r>
      <w:r>
        <w:fldChar w:fldCharType="end"/>
      </w:r>
      <w:r>
        <w:t>. TOS Document Summary</w:t>
      </w:r>
    </w:p>
    <w:p w14:paraId="0B10622C" w14:textId="13507211" w:rsidR="7C75F2B8" w:rsidRDefault="7C75F2B8" w:rsidP="666AB00D">
      <w:pPr>
        <w:rPr>
          <w:color w:val="000000" w:themeColor="text1"/>
        </w:rPr>
      </w:pPr>
      <w:r>
        <w:br/>
      </w:r>
    </w:p>
    <w:p w14:paraId="48868B76" w14:textId="0CAA86D1" w:rsidR="7C75F2B8" w:rsidRDefault="7C75F2B8" w:rsidP="666AB00D">
      <w:pPr>
        <w:rPr>
          <w:color w:val="000000" w:themeColor="text1"/>
        </w:rPr>
      </w:pPr>
      <w:proofErr w:type="spellStart"/>
      <w:r w:rsidRPr="666AB00D">
        <w:rPr>
          <w:color w:val="000000" w:themeColor="text1"/>
        </w:rPr>
        <w:t>CellarTracker’s</w:t>
      </w:r>
      <w:proofErr w:type="spellEnd"/>
      <w:r w:rsidRPr="666AB00D">
        <w:rPr>
          <w:color w:val="000000" w:themeColor="text1"/>
        </w:rPr>
        <w:t xml:space="preserve"> grade of D is calculated using weighting based on the grades of companies in the vendor probability. In this case, 41.2% of </w:t>
      </w:r>
      <w:proofErr w:type="spellStart"/>
      <w:r w:rsidRPr="666AB00D">
        <w:rPr>
          <w:color w:val="000000" w:themeColor="text1"/>
        </w:rPr>
        <w:t>Whatsapp</w:t>
      </w:r>
      <w:proofErr w:type="spellEnd"/>
      <w:r w:rsidRPr="666AB00D">
        <w:rPr>
          <w:color w:val="000000" w:themeColor="text1"/>
        </w:rPr>
        <w:t xml:space="preserve"> (Grade: E), 37.2% of Wikipedia (Grade: C), 5.41% of Amazon (Grade: D), etc.</w:t>
      </w:r>
    </w:p>
    <w:p w14:paraId="4ED4D9C9" w14:textId="493E5EEE" w:rsidR="669B8260" w:rsidRDefault="669B8260" w:rsidP="669B8260"/>
    <w:p w14:paraId="5DDE81D1" w14:textId="77777777" w:rsidR="00414F14" w:rsidRDefault="43D3645D" w:rsidP="00414F14">
      <w:pPr>
        <w:keepNext/>
      </w:pPr>
      <w:r>
        <w:rPr>
          <w:noProof/>
        </w:rPr>
        <w:drawing>
          <wp:inline distT="0" distB="0" distL="0" distR="0" wp14:anchorId="221D947A" wp14:editId="5BE94658">
            <wp:extent cx="5753098" cy="4524375"/>
            <wp:effectExtent l="0" t="0" r="0" b="0"/>
            <wp:docPr id="1328619531" name="Picture 132861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619531"/>
                    <pic:cNvPicPr/>
                  </pic:nvPicPr>
                  <pic:blipFill>
                    <a:blip r:embed="rId22">
                      <a:extLst>
                        <a:ext uri="{28A0092B-C50C-407E-A947-70E740481C1C}">
                          <a14:useLocalDpi xmlns:a14="http://schemas.microsoft.com/office/drawing/2010/main" val="0"/>
                        </a:ext>
                      </a:extLst>
                    </a:blip>
                    <a:stretch>
                      <a:fillRect/>
                    </a:stretch>
                  </pic:blipFill>
                  <pic:spPr>
                    <a:xfrm>
                      <a:off x="0" y="0"/>
                      <a:ext cx="5753098" cy="4524375"/>
                    </a:xfrm>
                    <a:prstGeom prst="rect">
                      <a:avLst/>
                    </a:prstGeom>
                  </pic:spPr>
                </pic:pic>
              </a:graphicData>
            </a:graphic>
          </wp:inline>
        </w:drawing>
      </w:r>
    </w:p>
    <w:p w14:paraId="61757219" w14:textId="19B217F3" w:rsidR="43D3645D" w:rsidRDefault="00414F14" w:rsidP="00414F14">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w:t>
      </w:r>
    </w:p>
    <w:p w14:paraId="7B6440A9" w14:textId="74B8FA58" w:rsidR="669B8260" w:rsidRDefault="669B8260" w:rsidP="669B8260">
      <w:pPr>
        <w:ind w:left="708"/>
      </w:pPr>
    </w:p>
    <w:p w14:paraId="50ACB1E2" w14:textId="0C310039" w:rsidR="007A13FB" w:rsidRDefault="007A13FB" w:rsidP="000B6398">
      <w:pPr>
        <w:jc w:val="center"/>
        <w:rPr>
          <w:sz w:val="22"/>
        </w:rPr>
      </w:pPr>
    </w:p>
    <w:p w14:paraId="5A724BFC" w14:textId="19DCEA7F" w:rsidR="007A13FB" w:rsidRDefault="007A13FB" w:rsidP="007A13FB">
      <w:pPr>
        <w:pStyle w:val="Heading3"/>
      </w:pPr>
      <w:bookmarkStart w:id="37" w:name="_Toc71291940"/>
      <w:r>
        <w:lastRenderedPageBreak/>
        <w:t>Installation</w:t>
      </w:r>
      <w:bookmarkEnd w:id="37"/>
    </w:p>
    <w:p w14:paraId="3E11F216" w14:textId="70D19276" w:rsidR="007A13FB" w:rsidRPr="002960A7" w:rsidRDefault="007A13FB" w:rsidP="669B8260">
      <w:r>
        <w:t xml:space="preserve">Installation requires a user to install Apple’s TestFlight application, once installed a user must open the invitation link provided which will launch Apple’s TestFlight application that displays the screen shown in Figure </w:t>
      </w:r>
      <w:r w:rsidR="79F5CED6">
        <w:t>8</w:t>
      </w:r>
      <w:r>
        <w:t xml:space="preserve">. The user must accept the </w:t>
      </w:r>
      <w:r w:rsidR="33AF0B89">
        <w:t>invitation</w:t>
      </w:r>
      <w:r>
        <w:t xml:space="preserve"> and then </w:t>
      </w:r>
      <w:r w:rsidR="00B85472">
        <w:t xml:space="preserve">prompted to install the application which is shown in Figure </w:t>
      </w:r>
      <w:r w:rsidR="377F2A77">
        <w:t>9</w:t>
      </w:r>
      <w:r w:rsidR="00B85472">
        <w:t>. The application will install similarly to an application you download from the Apple App Store.</w:t>
      </w:r>
      <w:r>
        <w:t xml:space="preserve"> </w:t>
      </w:r>
    </w:p>
    <w:p w14:paraId="0B3451DE" w14:textId="7135571C" w:rsidR="007A13FB" w:rsidRPr="002960A7" w:rsidRDefault="007A13FB" w:rsidP="669B8260"/>
    <w:p w14:paraId="265BC67C" w14:textId="31645DC8" w:rsidR="007A13FB" w:rsidRPr="002960A7" w:rsidRDefault="007A13FB" w:rsidP="669B8260">
      <w:r w:rsidRPr="669B8260">
        <w:t xml:space="preserve">Invitation Link: </w:t>
      </w:r>
      <w:hyperlink r:id="rId23">
        <w:r w:rsidRPr="669B8260">
          <w:rPr>
            <w:rStyle w:val="Hyperlink"/>
          </w:rPr>
          <w:t>https://testflight.apple.com/join/QozbzZUE</w:t>
        </w:r>
      </w:hyperlink>
    </w:p>
    <w:p w14:paraId="1A23CA06" w14:textId="77777777" w:rsidR="007A13FB" w:rsidRDefault="007A13FB" w:rsidP="007A13FB"/>
    <w:p w14:paraId="2AB2D79D" w14:textId="5F09F2E5" w:rsidR="007A13FB" w:rsidRDefault="007A13FB" w:rsidP="007A13FB">
      <w:pPr>
        <w:jc w:val="center"/>
      </w:pPr>
    </w:p>
    <w:p w14:paraId="1B2E4202" w14:textId="77777777" w:rsidR="00414F14" w:rsidRDefault="00B85472" w:rsidP="00414F14">
      <w:pPr>
        <w:keepNext/>
        <w:jc w:val="center"/>
      </w:pPr>
      <w:r w:rsidRPr="072604EC">
        <w:rPr>
          <w:rFonts w:ascii="Arial" w:hAnsi="Arial" w:cs="Arial"/>
          <w:color w:val="000000" w:themeColor="text1"/>
          <w:sz w:val="22"/>
          <w:szCs w:val="22"/>
        </w:rPr>
        <w:fldChar w:fldCharType="begin"/>
      </w:r>
      <w:r w:rsidRPr="072604EC">
        <w:rPr>
          <w:rFonts w:ascii="Arial" w:hAnsi="Arial" w:cs="Arial"/>
          <w:color w:val="000000" w:themeColor="text1"/>
          <w:sz w:val="22"/>
          <w:szCs w:val="22"/>
        </w:rPr>
        <w:instrText xml:space="preserve"> INCLUDEPICTURE "https://lh4.googleusercontent.com/3yjKeYWX-hYCfDLexVDCuFSHTEbOL0PKqpKnDNwulEziUoxBVIpSMsPMsXiP4L3Ya05_Gb8pFZy6SHOG9uNUx1LPFV4EiucHkCXOvv3CvkHVI6ZY_K3qEnaEraT9rLE5hY2fFcEu" \* MERGEFORMATINET </w:instrText>
      </w:r>
      <w:r w:rsidRPr="072604EC">
        <w:rPr>
          <w:rFonts w:ascii="Arial" w:hAnsi="Arial" w:cs="Arial"/>
          <w:color w:val="000000" w:themeColor="text1"/>
          <w:sz w:val="22"/>
          <w:szCs w:val="22"/>
        </w:rPr>
        <w:fldChar w:fldCharType="separate"/>
      </w:r>
      <w:r>
        <w:rPr>
          <w:noProof/>
        </w:rPr>
        <w:drawing>
          <wp:inline distT="0" distB="0" distL="0" distR="0" wp14:anchorId="6D65A841" wp14:editId="0B8043DC">
            <wp:extent cx="2055446" cy="3930512"/>
            <wp:effectExtent l="0" t="0" r="254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5446" cy="3930512"/>
                    </a:xfrm>
                    <a:prstGeom prst="rect">
                      <a:avLst/>
                    </a:prstGeom>
                  </pic:spPr>
                </pic:pic>
              </a:graphicData>
            </a:graphic>
          </wp:inline>
        </w:drawing>
      </w:r>
      <w:r w:rsidRPr="072604EC">
        <w:rPr>
          <w:rFonts w:ascii="Arial" w:hAnsi="Arial" w:cs="Arial"/>
          <w:color w:val="000000" w:themeColor="text1"/>
          <w:sz w:val="22"/>
          <w:szCs w:val="22"/>
        </w:rPr>
        <w:fldChar w:fldCharType="end"/>
      </w:r>
    </w:p>
    <w:p w14:paraId="58A70BCF" w14:textId="2BDC43E8" w:rsidR="00414F14" w:rsidRDefault="00414F14" w:rsidP="00414F14">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Invitation</w:t>
      </w:r>
    </w:p>
    <w:p w14:paraId="563AE32A" w14:textId="622AB352" w:rsidR="00B85472" w:rsidRDefault="00B85472" w:rsidP="00B85472">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 xml:space="preserve">  </w:t>
      </w:r>
    </w:p>
    <w:p w14:paraId="6EF31C69" w14:textId="77777777" w:rsidR="00B85472" w:rsidRDefault="00B85472" w:rsidP="00414F14">
      <w:pPr>
        <w:rPr>
          <w:rFonts w:ascii="Arial" w:hAnsi="Arial" w:cs="Arial"/>
          <w:color w:val="000000"/>
          <w:sz w:val="22"/>
          <w:szCs w:val="22"/>
          <w:bdr w:val="none" w:sz="0" w:space="0" w:color="auto" w:frame="1"/>
        </w:rPr>
      </w:pPr>
    </w:p>
    <w:p w14:paraId="58BAD098" w14:textId="77777777" w:rsidR="00B85472" w:rsidRDefault="00B85472" w:rsidP="00B85472">
      <w:pPr>
        <w:jc w:val="center"/>
        <w:rPr>
          <w:rFonts w:ascii="Arial" w:hAnsi="Arial" w:cs="Arial"/>
          <w:color w:val="000000"/>
          <w:sz w:val="22"/>
          <w:szCs w:val="22"/>
          <w:bdr w:val="none" w:sz="0" w:space="0" w:color="auto" w:frame="1"/>
        </w:rPr>
      </w:pPr>
    </w:p>
    <w:p w14:paraId="27A24D22" w14:textId="77777777" w:rsidR="00414F14" w:rsidRDefault="00B85472" w:rsidP="00414F14">
      <w:pPr>
        <w:keepNext/>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"https://lh4.googleusercontent.com/1Hj1RAg_R8FwpKRMibh5wJFkY9zslHi5g9MMlduPpaV4ZCJIwtrvotsX4RrvddjvMWQDVT-a9JXtzqgjVgcpr15jwtxN1WkBSvhtV1ubowxErh386RjPh_ed-10UK6Alf8sv6zQz"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3F95D95" wp14:editId="45A7BCFE">
            <wp:extent cx="2011680" cy="1388941"/>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 t="1" r="1615" b="67359"/>
                    <a:stretch/>
                  </pic:blipFill>
                  <pic:spPr bwMode="auto">
                    <a:xfrm>
                      <a:off x="0" y="0"/>
                      <a:ext cx="2055628" cy="14192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70881709" w14:textId="0CC0F440" w:rsidR="00B85472" w:rsidRDefault="00414F14" w:rsidP="00414F14">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Application Installation</w:t>
      </w:r>
    </w:p>
    <w:p w14:paraId="730BD656" w14:textId="2FE8A26A" w:rsidR="007A13FB" w:rsidRDefault="007A13FB" w:rsidP="00B85472">
      <w:pPr>
        <w:jc w:val="center"/>
        <w:rPr>
          <w:rFonts w:ascii="Arial" w:hAnsi="Arial" w:cs="Arial"/>
          <w:color w:val="000000"/>
          <w:sz w:val="22"/>
          <w:szCs w:val="22"/>
          <w:bdr w:val="none" w:sz="0" w:space="0" w:color="auto" w:frame="1"/>
        </w:rPr>
      </w:pPr>
    </w:p>
    <w:p w14:paraId="1BB82285" w14:textId="282A9D2D" w:rsidR="007A13FB" w:rsidRPr="007A13FB" w:rsidRDefault="007A13FB" w:rsidP="007A13FB">
      <w:pPr>
        <w:jc w:val="center"/>
      </w:pPr>
    </w:p>
    <w:p w14:paraId="4EE24B5F" w14:textId="77777777" w:rsidR="007A13FB" w:rsidRDefault="007A13FB" w:rsidP="007A13FB">
      <w:pPr>
        <w:rPr>
          <w:sz w:val="22"/>
        </w:rPr>
      </w:pPr>
    </w:p>
    <w:p w14:paraId="3FBA4F2F" w14:textId="77777777" w:rsidR="000B6398" w:rsidRPr="000B6398" w:rsidRDefault="000B6398" w:rsidP="000B6398">
      <w:pPr>
        <w:jc w:val="center"/>
        <w:rPr>
          <w:sz w:val="22"/>
          <w:szCs w:val="22"/>
        </w:rPr>
      </w:pPr>
    </w:p>
    <w:p w14:paraId="7209F649" w14:textId="5B1B0A8B" w:rsidR="00773E6E" w:rsidRPr="00773E6E" w:rsidRDefault="00340836" w:rsidP="00773E6E">
      <w:pPr>
        <w:pStyle w:val="Heading3"/>
      </w:pPr>
      <w:bookmarkStart w:id="38" w:name="_Toc71291941"/>
      <w:r>
        <w:lastRenderedPageBreak/>
        <w:t>User Interface</w:t>
      </w:r>
      <w:bookmarkEnd w:id="38"/>
    </w:p>
    <w:p w14:paraId="6B681761" w14:textId="3F1DE918" w:rsidR="004A19F3" w:rsidRDefault="000B6398" w:rsidP="669B8260">
      <w:r>
        <w:t xml:space="preserve">When a user </w:t>
      </w:r>
      <w:r w:rsidR="5C29A419">
        <w:t>opens</w:t>
      </w:r>
      <w:r>
        <w:t xml:space="preserve"> the </w:t>
      </w:r>
      <w:r w:rsidR="1D006145">
        <w:t>application,</w:t>
      </w:r>
      <w:r>
        <w:t xml:space="preserve"> they are </w:t>
      </w:r>
      <w:r w:rsidR="00773E6E">
        <w:t xml:space="preserve">displayed the login page shown in Figure </w:t>
      </w:r>
      <w:r w:rsidR="6A040043">
        <w:t>10</w:t>
      </w:r>
      <w:r w:rsidR="00773E6E">
        <w:t xml:space="preserve">. On this page they will have two options to sign in with, Google or Apple. </w:t>
      </w:r>
      <w:r w:rsidR="00750943">
        <w:t xml:space="preserve">When a user selects a sign in </w:t>
      </w:r>
      <w:r w:rsidR="16E51637">
        <w:t>choice,</w:t>
      </w:r>
      <w:r w:rsidR="00750943">
        <w:t xml:space="preserve"> they are prompted with the message shown in Figure </w:t>
      </w:r>
      <w:r w:rsidR="6E08469C">
        <w:t>11</w:t>
      </w:r>
      <w:r w:rsidR="009E06A5">
        <w:t>, from here the user must select “Continue”</w:t>
      </w:r>
      <w:r w:rsidR="00750943">
        <w:t xml:space="preserve"> which launches the chosen sign in portal. </w:t>
      </w:r>
    </w:p>
    <w:p w14:paraId="5AAE21BC" w14:textId="77777777" w:rsidR="0096189D" w:rsidRDefault="0096189D" w:rsidP="000B6398">
      <w:pPr>
        <w:rPr>
          <w:sz w:val="22"/>
        </w:rPr>
      </w:pPr>
    </w:p>
    <w:p w14:paraId="385DEFB8" w14:textId="77777777" w:rsidR="00414F14" w:rsidRDefault="00773E6E" w:rsidP="00414F14">
      <w:pPr>
        <w:keepNext/>
        <w:jc w:val="center"/>
      </w:pPr>
      <w:r w:rsidRPr="072604EC">
        <w:rPr>
          <w:rFonts w:ascii="Arial" w:hAnsi="Arial" w:cs="Arial"/>
          <w:b/>
          <w:bCs/>
          <w:color w:val="000000" w:themeColor="text1"/>
          <w:sz w:val="22"/>
          <w:szCs w:val="22"/>
        </w:rPr>
        <w:fldChar w:fldCharType="begin"/>
      </w:r>
      <w:r w:rsidRPr="072604EC">
        <w:rPr>
          <w:rFonts w:ascii="Arial" w:hAnsi="Arial" w:cs="Arial"/>
          <w:b/>
          <w:bCs/>
          <w:color w:val="000000" w:themeColor="text1"/>
          <w:sz w:val="22"/>
          <w:szCs w:val="22"/>
        </w:rPr>
        <w:instrText xml:space="preserve"> INCLUDEPICTURE "https://lh3.googleusercontent.com/52jKXZ0dzZtknNlT-SMnR2OFjG1L5J96Vnxw5PV-eUzWn44QhNKHfET_Ik6aEHOvY7Sn3Wg34smX4KNOo5A3KQ_8W5wmJTrdFoIdPHQhkJE6KitsAr3a0tep_NyhJbL0e_FynWU7" \* MERGEFORMATINET </w:instrText>
      </w:r>
      <w:r w:rsidRPr="072604EC">
        <w:rPr>
          <w:rFonts w:ascii="Arial" w:hAnsi="Arial" w:cs="Arial"/>
          <w:b/>
          <w:bCs/>
          <w:color w:val="000000" w:themeColor="text1"/>
          <w:sz w:val="22"/>
          <w:szCs w:val="22"/>
        </w:rPr>
        <w:fldChar w:fldCharType="separate"/>
      </w:r>
      <w:r>
        <w:rPr>
          <w:noProof/>
        </w:rPr>
        <w:drawing>
          <wp:inline distT="0" distB="0" distL="0" distR="0" wp14:anchorId="045AD596" wp14:editId="2E963949">
            <wp:extent cx="1813169" cy="3918757"/>
            <wp:effectExtent l="0" t="0" r="3175" b="571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3169" cy="3918757"/>
                    </a:xfrm>
                    <a:prstGeom prst="rect">
                      <a:avLst/>
                    </a:prstGeom>
                  </pic:spPr>
                </pic:pic>
              </a:graphicData>
            </a:graphic>
          </wp:inline>
        </w:drawing>
      </w:r>
      <w:r w:rsidRPr="072604EC">
        <w:rPr>
          <w:rFonts w:ascii="Arial" w:hAnsi="Arial" w:cs="Arial"/>
          <w:b/>
          <w:bCs/>
          <w:color w:val="000000" w:themeColor="text1"/>
          <w:sz w:val="22"/>
          <w:szCs w:val="22"/>
        </w:rPr>
        <w:fldChar w:fldCharType="end"/>
      </w:r>
    </w:p>
    <w:p w14:paraId="06C23379" w14:textId="4BD3677B" w:rsidR="00414F14" w:rsidRDefault="00414F14" w:rsidP="00414F14">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Login Page</w:t>
      </w:r>
    </w:p>
    <w:p w14:paraId="30A7ADAE" w14:textId="77777777" w:rsidR="00414F14" w:rsidRDefault="00773E6E" w:rsidP="00414F14">
      <w:pPr>
        <w:keepNext/>
        <w:jc w:val="center"/>
      </w:pPr>
      <w:r w:rsidRPr="17C77CB2">
        <w:rPr>
          <w:rFonts w:ascii="Arial" w:hAnsi="Arial" w:cs="Arial"/>
          <w:b/>
          <w:bCs/>
          <w:color w:val="000000"/>
          <w:sz w:val="22"/>
          <w:szCs w:val="22"/>
          <w:bdr w:val="none" w:sz="0" w:space="0" w:color="auto" w:frame="1"/>
        </w:rPr>
        <w:lastRenderedPageBreak/>
        <w:t xml:space="preserve">     </w:t>
      </w:r>
      <w:r w:rsidR="009E06A5" w:rsidRPr="009E06A5">
        <w:rPr>
          <w:rFonts w:ascii="Arial" w:hAnsi="Arial" w:cs="Arial"/>
          <w:b/>
          <w:bCs/>
          <w:noProof/>
          <w:color w:val="000000"/>
          <w:sz w:val="22"/>
          <w:bdr w:val="none" w:sz="0" w:space="0" w:color="auto" w:frame="1"/>
        </w:rPr>
        <w:drawing>
          <wp:inline distT="0" distB="0" distL="0" distR="0" wp14:anchorId="6434A9D6" wp14:editId="3F69DC22">
            <wp:extent cx="1811602" cy="3920975"/>
            <wp:effectExtent l="0" t="0" r="5080" b="381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7"/>
                    <a:stretch>
                      <a:fillRect/>
                    </a:stretch>
                  </pic:blipFill>
                  <pic:spPr>
                    <a:xfrm>
                      <a:off x="0" y="0"/>
                      <a:ext cx="1840992" cy="3984587"/>
                    </a:xfrm>
                    <a:prstGeom prst="rect">
                      <a:avLst/>
                    </a:prstGeom>
                  </pic:spPr>
                </pic:pic>
              </a:graphicData>
            </a:graphic>
          </wp:inline>
        </w:drawing>
      </w:r>
    </w:p>
    <w:p w14:paraId="2BBEB4D1" w14:textId="258FF3BF" w:rsidR="00414F14" w:rsidRDefault="00414F14" w:rsidP="00414F14">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 Login Authorization</w:t>
      </w:r>
    </w:p>
    <w:p w14:paraId="7CDFD291" w14:textId="790785DF" w:rsidR="00773E6E" w:rsidRDefault="00750943" w:rsidP="00773E6E">
      <w:pPr>
        <w:jc w:val="center"/>
        <w:rPr>
          <w:rFonts w:ascii="Arial" w:hAnsi="Arial" w:cs="Arial"/>
          <w:b/>
          <w:bCs/>
          <w:color w:val="000000"/>
          <w:sz w:val="22"/>
          <w:bdr w:val="none" w:sz="0" w:space="0" w:color="auto" w:frame="1"/>
        </w:rPr>
      </w:pPr>
      <w:r w:rsidRPr="17C77CB2">
        <w:rPr>
          <w:rFonts w:ascii="Arial" w:hAnsi="Arial" w:cs="Arial"/>
          <w:b/>
          <w:bCs/>
          <w:color w:val="000000"/>
          <w:sz w:val="22"/>
          <w:szCs w:val="22"/>
          <w:bdr w:val="none" w:sz="0" w:space="0" w:color="auto" w:frame="1"/>
        </w:rPr>
        <w:t xml:space="preserve">     </w:t>
      </w:r>
    </w:p>
    <w:p w14:paraId="10421E5B" w14:textId="76B25BD0" w:rsidR="00773E6E" w:rsidRDefault="00773E6E" w:rsidP="00773E6E">
      <w:pPr>
        <w:rPr>
          <w:rFonts w:ascii="Arial" w:hAnsi="Arial" w:cs="Arial"/>
          <w:color w:val="000000"/>
          <w:sz w:val="22"/>
          <w:bdr w:val="none" w:sz="0" w:space="0" w:color="auto" w:frame="1"/>
        </w:rPr>
      </w:pPr>
      <w:r>
        <w:rPr>
          <w:rFonts w:ascii="Arial" w:hAnsi="Arial" w:cs="Arial"/>
          <w:color w:val="000000"/>
          <w:sz w:val="22"/>
          <w:bdr w:val="none" w:sz="0" w:space="0" w:color="auto" w:frame="1"/>
        </w:rPr>
        <w:tab/>
      </w:r>
      <w:r>
        <w:rPr>
          <w:rFonts w:ascii="Arial" w:hAnsi="Arial" w:cs="Arial"/>
          <w:color w:val="000000"/>
          <w:sz w:val="22"/>
          <w:bdr w:val="none" w:sz="0" w:space="0" w:color="auto" w:frame="1"/>
        </w:rPr>
        <w:tab/>
      </w:r>
      <w:r w:rsidR="0096189D">
        <w:rPr>
          <w:rFonts w:ascii="Arial" w:hAnsi="Arial" w:cs="Arial"/>
          <w:color w:val="000000"/>
          <w:sz w:val="22"/>
          <w:bdr w:val="none" w:sz="0" w:space="0" w:color="auto" w:frame="1"/>
        </w:rPr>
        <w:tab/>
      </w:r>
      <w:r>
        <w:rPr>
          <w:rFonts w:ascii="Arial" w:hAnsi="Arial" w:cs="Arial"/>
          <w:color w:val="000000"/>
          <w:sz w:val="22"/>
          <w:bdr w:val="none" w:sz="0" w:space="0" w:color="auto" w:frame="1"/>
        </w:rPr>
        <w:tab/>
      </w:r>
      <w:r w:rsidR="0096189D">
        <w:rPr>
          <w:rFonts w:ascii="Arial" w:hAnsi="Arial" w:cs="Arial"/>
          <w:color w:val="000000"/>
          <w:sz w:val="22"/>
          <w:bdr w:val="none" w:sz="0" w:space="0" w:color="auto" w:frame="1"/>
        </w:rPr>
        <w:t xml:space="preserve">       </w:t>
      </w:r>
    </w:p>
    <w:p w14:paraId="2221D713" w14:textId="77777777" w:rsidR="00773E6E" w:rsidRDefault="00773E6E" w:rsidP="669B8260">
      <w:pPr>
        <w:rPr>
          <w:color w:val="000000"/>
          <w:sz w:val="22"/>
          <w:szCs w:val="22"/>
          <w:bdr w:val="none" w:sz="0" w:space="0" w:color="auto" w:frame="1"/>
        </w:rPr>
      </w:pPr>
    </w:p>
    <w:p w14:paraId="2D92D13C" w14:textId="24B53FA5" w:rsidR="00773E6E" w:rsidRDefault="00773E6E" w:rsidP="669B8260">
      <w:pPr>
        <w:rPr>
          <w:color w:val="000000" w:themeColor="text1"/>
        </w:rPr>
      </w:pPr>
      <w:r w:rsidRPr="669B8260">
        <w:rPr>
          <w:color w:val="000000"/>
          <w:bdr w:val="none" w:sz="0" w:space="0" w:color="auto" w:frame="1"/>
        </w:rPr>
        <w:t xml:space="preserve">Once a user has logged into the </w:t>
      </w:r>
      <w:r w:rsidR="6EE9AB4E" w:rsidRPr="669B8260">
        <w:rPr>
          <w:color w:val="000000"/>
          <w:bdr w:val="none" w:sz="0" w:space="0" w:color="auto" w:frame="1"/>
        </w:rPr>
        <w:t>application,</w:t>
      </w:r>
      <w:r w:rsidRPr="669B8260">
        <w:rPr>
          <w:color w:val="000000"/>
          <w:bdr w:val="none" w:sz="0" w:space="0" w:color="auto" w:frame="1"/>
        </w:rPr>
        <w:t xml:space="preserve"> they are presented with the Home </w:t>
      </w:r>
      <w:r w:rsidR="00496CF7" w:rsidRPr="669B8260">
        <w:rPr>
          <w:color w:val="000000"/>
          <w:bdr w:val="none" w:sz="0" w:space="0" w:color="auto" w:frame="1"/>
        </w:rPr>
        <w:t>page</w:t>
      </w:r>
      <w:r w:rsidRPr="669B8260">
        <w:rPr>
          <w:color w:val="000000"/>
          <w:bdr w:val="none" w:sz="0" w:space="0" w:color="auto" w:frame="1"/>
        </w:rPr>
        <w:t xml:space="preserve"> which is shown in Figure </w:t>
      </w:r>
      <w:r w:rsidR="148652B8" w:rsidRPr="669B8260">
        <w:rPr>
          <w:color w:val="000000"/>
          <w:bdr w:val="none" w:sz="0" w:space="0" w:color="auto" w:frame="1"/>
        </w:rPr>
        <w:t>12</w:t>
      </w:r>
      <w:r w:rsidRPr="669B8260">
        <w:rPr>
          <w:color w:val="000000"/>
          <w:bdr w:val="none" w:sz="0" w:space="0" w:color="auto" w:frame="1"/>
        </w:rPr>
        <w:t xml:space="preserve">. If this is not the users first time logging in, they will be presented with their company list shown in Figure </w:t>
      </w:r>
      <w:r w:rsidR="360FD1E5" w:rsidRPr="669B8260">
        <w:rPr>
          <w:color w:val="000000"/>
          <w:bdr w:val="none" w:sz="0" w:space="0" w:color="auto" w:frame="1"/>
        </w:rPr>
        <w:t>13</w:t>
      </w:r>
      <w:r w:rsidRPr="669B8260">
        <w:rPr>
          <w:color w:val="000000"/>
          <w:bdr w:val="none" w:sz="0" w:space="0" w:color="auto" w:frame="1"/>
        </w:rPr>
        <w:t>.</w:t>
      </w:r>
      <w:r w:rsidR="00730219" w:rsidRPr="669B8260">
        <w:rPr>
          <w:color w:val="000000"/>
          <w:bdr w:val="none" w:sz="0" w:space="0" w:color="auto" w:frame="1"/>
        </w:rPr>
        <w:t xml:space="preserve"> </w:t>
      </w:r>
    </w:p>
    <w:p w14:paraId="3E1DD877" w14:textId="7A0A1AD1" w:rsidR="00773E6E" w:rsidRDefault="00773E6E" w:rsidP="669B8260">
      <w:pPr>
        <w:rPr>
          <w:color w:val="000000" w:themeColor="text1"/>
        </w:rPr>
      </w:pPr>
    </w:p>
    <w:p w14:paraId="382AC3A9" w14:textId="086B45E1" w:rsidR="00773E6E" w:rsidRDefault="00730219" w:rsidP="669B8260">
      <w:pPr>
        <w:rPr>
          <w:color w:val="000000" w:themeColor="text1"/>
        </w:rPr>
      </w:pPr>
      <w:r w:rsidRPr="669B8260">
        <w:rPr>
          <w:color w:val="000000"/>
          <w:bdr w:val="none" w:sz="0" w:space="0" w:color="auto" w:frame="1"/>
        </w:rPr>
        <w:t>From the home screen the user has the option to</w:t>
      </w:r>
      <w:r w:rsidR="2C833FF3" w:rsidRPr="669B8260">
        <w:rPr>
          <w:color w:val="000000"/>
          <w:bdr w:val="none" w:sz="0" w:space="0" w:color="auto" w:frame="1"/>
        </w:rPr>
        <w:t>:</w:t>
      </w:r>
    </w:p>
    <w:p w14:paraId="120D9F03" w14:textId="40185683" w:rsidR="00773E6E" w:rsidRDefault="00730219" w:rsidP="669B8260">
      <w:pPr>
        <w:pStyle w:val="ListParagraph"/>
        <w:numPr>
          <w:ilvl w:val="0"/>
          <w:numId w:val="5"/>
        </w:numPr>
        <w:rPr>
          <w:rFonts w:ascii="Times New Roman" w:eastAsia="Times New Roman" w:hAnsi="Times New Roman" w:cs="Times New Roman"/>
          <w:color w:val="000000" w:themeColor="text1"/>
          <w:szCs w:val="24"/>
        </w:rPr>
      </w:pPr>
      <w:r w:rsidRPr="669B8260">
        <w:rPr>
          <w:rFonts w:ascii="Times New Roman" w:eastAsia="Times New Roman" w:hAnsi="Times New Roman" w:cs="Times New Roman"/>
          <w:color w:val="000000"/>
          <w:szCs w:val="24"/>
          <w:bdr w:val="none" w:sz="0" w:space="0" w:color="auto" w:frame="1"/>
        </w:rPr>
        <w:t>Add a Company</w:t>
      </w:r>
      <w:r w:rsidR="7B316922" w:rsidRPr="669B8260">
        <w:rPr>
          <w:rFonts w:ascii="Times New Roman" w:eastAsia="Times New Roman" w:hAnsi="Times New Roman" w:cs="Times New Roman"/>
          <w:color w:val="000000"/>
          <w:szCs w:val="24"/>
          <w:bdr w:val="none" w:sz="0" w:space="0" w:color="auto" w:frame="1"/>
        </w:rPr>
        <w:t>,</w:t>
      </w:r>
      <w:r w:rsidRPr="669B8260">
        <w:rPr>
          <w:rFonts w:ascii="Times New Roman" w:eastAsia="Times New Roman" w:hAnsi="Times New Roman" w:cs="Times New Roman"/>
          <w:color w:val="000000"/>
          <w:szCs w:val="24"/>
          <w:bdr w:val="none" w:sz="0" w:space="0" w:color="auto" w:frame="1"/>
        </w:rPr>
        <w:t xml:space="preserve"> </w:t>
      </w:r>
    </w:p>
    <w:p w14:paraId="16030084" w14:textId="786997CA" w:rsidR="00773E6E" w:rsidRDefault="7E3D07FE" w:rsidP="669B8260">
      <w:pPr>
        <w:pStyle w:val="ListParagraph"/>
        <w:numPr>
          <w:ilvl w:val="0"/>
          <w:numId w:val="5"/>
        </w:numPr>
        <w:rPr>
          <w:color w:val="000000" w:themeColor="text1"/>
          <w:szCs w:val="24"/>
        </w:rPr>
      </w:pPr>
      <w:r w:rsidRPr="669B8260">
        <w:rPr>
          <w:rFonts w:ascii="Times New Roman" w:eastAsia="Times New Roman" w:hAnsi="Times New Roman" w:cs="Times New Roman"/>
          <w:color w:val="000000"/>
          <w:szCs w:val="24"/>
          <w:bdr w:val="none" w:sz="0" w:space="0" w:color="auto" w:frame="1"/>
        </w:rPr>
        <w:t>Tap</w:t>
      </w:r>
      <w:r w:rsidR="00730219" w:rsidRPr="669B8260">
        <w:rPr>
          <w:rFonts w:ascii="Times New Roman" w:eastAsia="Times New Roman" w:hAnsi="Times New Roman" w:cs="Times New Roman"/>
          <w:color w:val="000000"/>
          <w:szCs w:val="24"/>
          <w:bdr w:val="none" w:sz="0" w:space="0" w:color="auto" w:frame="1"/>
        </w:rPr>
        <w:t xml:space="preserve"> on </w:t>
      </w:r>
      <w:r w:rsidR="69F2B670" w:rsidRPr="669B8260">
        <w:rPr>
          <w:rFonts w:ascii="Times New Roman" w:eastAsia="Times New Roman" w:hAnsi="Times New Roman" w:cs="Times New Roman"/>
          <w:color w:val="000000"/>
          <w:szCs w:val="24"/>
          <w:bdr w:val="none" w:sz="0" w:space="0" w:color="auto" w:frame="1"/>
        </w:rPr>
        <w:t>a</w:t>
      </w:r>
      <w:r w:rsidR="00730219" w:rsidRPr="669B8260">
        <w:rPr>
          <w:rFonts w:ascii="Times New Roman" w:eastAsia="Times New Roman" w:hAnsi="Times New Roman" w:cs="Times New Roman"/>
          <w:color w:val="000000"/>
          <w:szCs w:val="24"/>
          <w:bdr w:val="none" w:sz="0" w:space="0" w:color="auto" w:frame="1"/>
        </w:rPr>
        <w:t xml:space="preserve"> Company </w:t>
      </w:r>
      <w:r w:rsidR="00750943" w:rsidRPr="669B8260">
        <w:rPr>
          <w:rFonts w:ascii="Times New Roman" w:eastAsia="Times New Roman" w:hAnsi="Times New Roman" w:cs="Times New Roman"/>
          <w:color w:val="000000"/>
          <w:szCs w:val="24"/>
          <w:bdr w:val="none" w:sz="0" w:space="0" w:color="auto" w:frame="1"/>
        </w:rPr>
        <w:t xml:space="preserve">item </w:t>
      </w:r>
      <w:r w:rsidR="00730219" w:rsidRPr="669B8260">
        <w:rPr>
          <w:rFonts w:ascii="Times New Roman" w:eastAsia="Times New Roman" w:hAnsi="Times New Roman" w:cs="Times New Roman"/>
          <w:color w:val="000000"/>
          <w:szCs w:val="24"/>
          <w:bdr w:val="none" w:sz="0" w:space="0" w:color="auto" w:frame="1"/>
        </w:rPr>
        <w:t>in their list,</w:t>
      </w:r>
    </w:p>
    <w:p w14:paraId="2D657608" w14:textId="555B9D1F" w:rsidR="00773E6E" w:rsidRDefault="00730219" w:rsidP="669B8260">
      <w:pPr>
        <w:pStyle w:val="ListParagraph"/>
        <w:numPr>
          <w:ilvl w:val="0"/>
          <w:numId w:val="5"/>
        </w:numPr>
        <w:rPr>
          <w:color w:val="000000" w:themeColor="text1"/>
          <w:szCs w:val="24"/>
        </w:rPr>
      </w:pPr>
      <w:r w:rsidRPr="669B8260">
        <w:rPr>
          <w:rFonts w:ascii="Times New Roman" w:eastAsia="Times New Roman" w:hAnsi="Times New Roman" w:cs="Times New Roman"/>
          <w:color w:val="000000"/>
          <w:szCs w:val="24"/>
          <w:bdr w:val="none" w:sz="0" w:space="0" w:color="auto" w:frame="1"/>
        </w:rPr>
        <w:t>Logout of the application,</w:t>
      </w:r>
    </w:p>
    <w:p w14:paraId="278894F4" w14:textId="086D6DF8" w:rsidR="00773E6E" w:rsidRDefault="2586E6D1" w:rsidP="669B8260">
      <w:pPr>
        <w:pStyle w:val="ListParagraph"/>
        <w:numPr>
          <w:ilvl w:val="0"/>
          <w:numId w:val="5"/>
        </w:numPr>
        <w:rPr>
          <w:color w:val="000000" w:themeColor="text1"/>
          <w:szCs w:val="24"/>
        </w:rPr>
      </w:pPr>
      <w:r w:rsidRPr="669B8260">
        <w:rPr>
          <w:rFonts w:ascii="Times New Roman" w:eastAsia="Times New Roman" w:hAnsi="Times New Roman" w:cs="Times New Roman"/>
          <w:color w:val="000000"/>
          <w:szCs w:val="24"/>
          <w:bdr w:val="none" w:sz="0" w:space="0" w:color="auto" w:frame="1"/>
        </w:rPr>
        <w:t>N</w:t>
      </w:r>
      <w:r w:rsidR="00730219" w:rsidRPr="669B8260">
        <w:rPr>
          <w:rFonts w:ascii="Times New Roman" w:eastAsia="Times New Roman" w:hAnsi="Times New Roman" w:cs="Times New Roman"/>
          <w:color w:val="000000"/>
          <w:szCs w:val="24"/>
          <w:bdr w:val="none" w:sz="0" w:space="0" w:color="auto" w:frame="1"/>
        </w:rPr>
        <w:t xml:space="preserve">avigate </w:t>
      </w:r>
      <w:r w:rsidR="00750943" w:rsidRPr="669B8260">
        <w:rPr>
          <w:rFonts w:ascii="Times New Roman" w:eastAsia="Times New Roman" w:hAnsi="Times New Roman" w:cs="Times New Roman"/>
          <w:color w:val="000000"/>
          <w:szCs w:val="24"/>
          <w:bdr w:val="none" w:sz="0" w:space="0" w:color="auto" w:frame="1"/>
        </w:rPr>
        <w:t>to application</w:t>
      </w:r>
      <w:r w:rsidR="6CF29053" w:rsidRPr="669B8260">
        <w:rPr>
          <w:rFonts w:ascii="Times New Roman" w:eastAsia="Times New Roman" w:hAnsi="Times New Roman" w:cs="Times New Roman"/>
          <w:color w:val="000000"/>
          <w:szCs w:val="24"/>
          <w:bdr w:val="none" w:sz="0" w:space="0" w:color="auto" w:frame="1"/>
        </w:rPr>
        <w:t>’</w:t>
      </w:r>
      <w:r w:rsidR="00750943" w:rsidRPr="669B8260">
        <w:rPr>
          <w:rFonts w:ascii="Times New Roman" w:eastAsia="Times New Roman" w:hAnsi="Times New Roman" w:cs="Times New Roman"/>
          <w:color w:val="000000"/>
          <w:szCs w:val="24"/>
          <w:bdr w:val="none" w:sz="0" w:space="0" w:color="auto" w:frame="1"/>
        </w:rPr>
        <w:t>s Additional Information page,</w:t>
      </w:r>
    </w:p>
    <w:p w14:paraId="384B24A1" w14:textId="3477004C" w:rsidR="00773E6E" w:rsidRDefault="1B64787D" w:rsidP="669B8260">
      <w:pPr>
        <w:pStyle w:val="ListParagraph"/>
        <w:numPr>
          <w:ilvl w:val="0"/>
          <w:numId w:val="5"/>
        </w:numPr>
        <w:rPr>
          <w:color w:val="000000"/>
          <w:szCs w:val="24"/>
          <w:bdr w:val="none" w:sz="0" w:space="0" w:color="auto" w:frame="1"/>
        </w:rPr>
      </w:pPr>
      <w:r w:rsidRPr="669B8260">
        <w:rPr>
          <w:rFonts w:ascii="Times New Roman" w:eastAsia="Times New Roman" w:hAnsi="Times New Roman" w:cs="Times New Roman"/>
          <w:color w:val="000000"/>
          <w:szCs w:val="24"/>
          <w:bdr w:val="none" w:sz="0" w:space="0" w:color="auto" w:frame="1"/>
        </w:rPr>
        <w:t>A</w:t>
      </w:r>
      <w:r w:rsidR="00750943" w:rsidRPr="669B8260">
        <w:rPr>
          <w:rFonts w:ascii="Times New Roman" w:eastAsia="Times New Roman" w:hAnsi="Times New Roman" w:cs="Times New Roman"/>
          <w:color w:val="000000"/>
          <w:szCs w:val="24"/>
          <w:bdr w:val="none" w:sz="0" w:space="0" w:color="auto" w:frame="1"/>
        </w:rPr>
        <w:t xml:space="preserve">nd navigate to the </w:t>
      </w:r>
      <w:r w:rsidR="525A9FFA" w:rsidRPr="669B8260">
        <w:rPr>
          <w:rFonts w:ascii="Times New Roman" w:eastAsia="Times New Roman" w:hAnsi="Times New Roman" w:cs="Times New Roman"/>
          <w:color w:val="000000"/>
          <w:szCs w:val="24"/>
          <w:bdr w:val="none" w:sz="0" w:space="0" w:color="auto" w:frame="1"/>
        </w:rPr>
        <w:t>applications</w:t>
      </w:r>
      <w:r w:rsidR="00750943" w:rsidRPr="669B8260">
        <w:rPr>
          <w:rFonts w:ascii="Times New Roman" w:eastAsia="Times New Roman" w:hAnsi="Times New Roman" w:cs="Times New Roman"/>
          <w:color w:val="000000"/>
          <w:szCs w:val="24"/>
          <w:bdr w:val="none" w:sz="0" w:space="0" w:color="auto" w:frame="1"/>
        </w:rPr>
        <w:t xml:space="preserve"> GitHub wiki page. </w:t>
      </w:r>
    </w:p>
    <w:p w14:paraId="3D528712" w14:textId="77777777" w:rsidR="009E06A5" w:rsidRDefault="009E06A5" w:rsidP="00773E6E">
      <w:pPr>
        <w:rPr>
          <w:rFonts w:ascii="Arial" w:hAnsi="Arial" w:cs="Arial"/>
          <w:color w:val="000000"/>
          <w:sz w:val="22"/>
          <w:bdr w:val="none" w:sz="0" w:space="0" w:color="auto" w:frame="1"/>
        </w:rPr>
      </w:pPr>
    </w:p>
    <w:p w14:paraId="7507CEC9" w14:textId="4794F080" w:rsidR="00773E6E" w:rsidRDefault="00773E6E" w:rsidP="00773E6E">
      <w:pPr>
        <w:rPr>
          <w:rFonts w:ascii="Arial" w:hAnsi="Arial" w:cs="Arial"/>
          <w:color w:val="000000"/>
          <w:sz w:val="22"/>
          <w:bdr w:val="none" w:sz="0" w:space="0" w:color="auto" w:frame="1"/>
        </w:rPr>
      </w:pPr>
    </w:p>
    <w:p w14:paraId="69E843D6" w14:textId="77777777" w:rsidR="00414F14" w:rsidRDefault="00773E6E" w:rsidP="00414F14">
      <w:pPr>
        <w:keepNext/>
        <w:jc w:val="center"/>
      </w:pPr>
      <w:r w:rsidRPr="072604EC">
        <w:rPr>
          <w:rFonts w:ascii="Arial" w:hAnsi="Arial" w:cs="Arial"/>
          <w:color w:val="000000" w:themeColor="text1"/>
          <w:sz w:val="22"/>
          <w:szCs w:val="22"/>
        </w:rPr>
        <w:lastRenderedPageBreak/>
        <w:fldChar w:fldCharType="begin"/>
      </w:r>
      <w:r w:rsidRPr="072604EC">
        <w:rPr>
          <w:rFonts w:ascii="Arial" w:hAnsi="Arial" w:cs="Arial"/>
          <w:color w:val="000000" w:themeColor="text1"/>
          <w:sz w:val="22"/>
          <w:szCs w:val="22"/>
        </w:rPr>
        <w:instrText xml:space="preserve"> INCLUDEPICTURE "https://lh3.googleusercontent.com/xPtoN1XFHfoOCTOPBnsAN4RZa6PL0k2lHAFgA3BTLnYkVyWjN7tRQq855iZOhglqf9zekWCCIkAf8ifV_hUItQEkA1oLG6vGzyVDxlX75j2dRryWCa5XZPDh00j11fgCti4JsHIy" \* MERGEFORMATINET </w:instrText>
      </w:r>
      <w:r w:rsidRPr="072604EC">
        <w:rPr>
          <w:rFonts w:ascii="Arial" w:hAnsi="Arial" w:cs="Arial"/>
          <w:color w:val="000000" w:themeColor="text1"/>
          <w:sz w:val="22"/>
          <w:szCs w:val="22"/>
        </w:rPr>
        <w:fldChar w:fldCharType="separate"/>
      </w:r>
      <w:r>
        <w:rPr>
          <w:noProof/>
        </w:rPr>
        <w:drawing>
          <wp:inline distT="0" distB="0" distL="0" distR="0" wp14:anchorId="03E74712" wp14:editId="21E42D1F">
            <wp:extent cx="1891323" cy="4087674"/>
            <wp:effectExtent l="0" t="0" r="1270" b="190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1323" cy="4087674"/>
                    </a:xfrm>
                    <a:prstGeom prst="rect">
                      <a:avLst/>
                    </a:prstGeom>
                  </pic:spPr>
                </pic:pic>
              </a:graphicData>
            </a:graphic>
          </wp:inline>
        </w:drawing>
      </w:r>
      <w:r w:rsidRPr="072604EC">
        <w:rPr>
          <w:rFonts w:ascii="Arial" w:hAnsi="Arial" w:cs="Arial"/>
          <w:color w:val="000000" w:themeColor="text1"/>
          <w:sz w:val="22"/>
          <w:szCs w:val="22"/>
        </w:rPr>
        <w:fldChar w:fldCharType="end"/>
      </w:r>
    </w:p>
    <w:p w14:paraId="0E7F5970" w14:textId="076098CB" w:rsidR="00414F14" w:rsidRDefault="00414F14" w:rsidP="00414F14">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Home Page</w:t>
      </w:r>
    </w:p>
    <w:p w14:paraId="5CF2199F" w14:textId="7545B23A" w:rsidR="00414F14" w:rsidRDefault="00773E6E" w:rsidP="00414F14">
      <w:pPr>
        <w:keepNext/>
        <w:jc w:val="center"/>
      </w:pPr>
      <w:r w:rsidRPr="072604EC">
        <w:rPr>
          <w:rFonts w:ascii="Arial" w:hAnsi="Arial" w:cs="Arial"/>
          <w:color w:val="000000" w:themeColor="text1"/>
          <w:sz w:val="22"/>
          <w:szCs w:val="22"/>
        </w:rPr>
        <w:fldChar w:fldCharType="begin"/>
      </w:r>
      <w:r w:rsidRPr="072604EC">
        <w:rPr>
          <w:rFonts w:ascii="Arial" w:hAnsi="Arial" w:cs="Arial"/>
          <w:color w:val="000000" w:themeColor="text1"/>
          <w:sz w:val="22"/>
          <w:szCs w:val="22"/>
        </w:rPr>
        <w:instrText xml:space="preserve"> INCLUDEPICTURE "https://lh4.googleusercontent.com/nv-NIp8GninrV5XBpOoB4DWWQrSFbxV0GAJS4R_e-fh-0pEa8-l9ybQ2yXcdCWHwPWI45P6O-oioeKKmCCPFNeqQ1aLNtOoSSb6LgNhTXkKS3MyTsyzbUNyGEJ9ouyjjLpc1-49D" \* MERGEFORMATINET </w:instrText>
      </w:r>
      <w:r w:rsidRPr="072604EC">
        <w:rPr>
          <w:rFonts w:ascii="Arial" w:hAnsi="Arial" w:cs="Arial"/>
          <w:color w:val="000000" w:themeColor="text1"/>
          <w:sz w:val="22"/>
          <w:szCs w:val="22"/>
        </w:rPr>
        <w:fldChar w:fldCharType="separate"/>
      </w:r>
      <w:r>
        <w:rPr>
          <w:noProof/>
        </w:rPr>
        <w:drawing>
          <wp:inline distT="0" distB="0" distL="0" distR="0" wp14:anchorId="369F5DF6" wp14:editId="3923EB72">
            <wp:extent cx="1883508" cy="4070783"/>
            <wp:effectExtent l="0" t="0" r="0" b="6350"/>
            <wp:docPr id="22" name="Picture 2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3508" cy="4070783"/>
                    </a:xfrm>
                    <a:prstGeom prst="rect">
                      <a:avLst/>
                    </a:prstGeom>
                  </pic:spPr>
                </pic:pic>
              </a:graphicData>
            </a:graphic>
          </wp:inline>
        </w:drawing>
      </w:r>
      <w:r w:rsidRPr="072604EC">
        <w:rPr>
          <w:rFonts w:ascii="Arial" w:hAnsi="Arial" w:cs="Arial"/>
          <w:color w:val="000000" w:themeColor="text1"/>
          <w:sz w:val="22"/>
          <w:szCs w:val="22"/>
        </w:rPr>
        <w:fldChar w:fldCharType="end"/>
      </w:r>
    </w:p>
    <w:p w14:paraId="15DDD0F1" w14:textId="132EB042" w:rsidR="00773E6E" w:rsidRDefault="00414F14" w:rsidP="00414F14">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 Home Page Populated List</w:t>
      </w:r>
    </w:p>
    <w:p w14:paraId="4FDB3D38" w14:textId="2563AF4E" w:rsidR="009E06A5" w:rsidRDefault="00730219" w:rsidP="00730219">
      <w:pPr>
        <w:rPr>
          <w:sz w:val="22"/>
        </w:rPr>
      </w:pPr>
      <w:r>
        <w:tab/>
      </w:r>
      <w:r>
        <w:tab/>
      </w:r>
      <w:r w:rsidR="0096189D">
        <w:t xml:space="preserve">         </w:t>
      </w:r>
      <w:r>
        <w:rPr>
          <w:sz w:val="22"/>
        </w:rPr>
        <w:tab/>
      </w:r>
      <w:r w:rsidR="0096189D">
        <w:rPr>
          <w:sz w:val="22"/>
        </w:rPr>
        <w:t xml:space="preserve">     </w:t>
      </w:r>
    </w:p>
    <w:p w14:paraId="612D9300" w14:textId="2C6D54D9" w:rsidR="009E06A5" w:rsidRDefault="009E06A5" w:rsidP="00730219">
      <w:pPr>
        <w:rPr>
          <w:sz w:val="22"/>
        </w:rPr>
      </w:pPr>
    </w:p>
    <w:p w14:paraId="260CDCB2" w14:textId="4BA395C9" w:rsidR="009E06A5" w:rsidRPr="00496CF7" w:rsidRDefault="009E06A5" w:rsidP="669B8260">
      <w:r>
        <w:t xml:space="preserve">In order to add a company to the users list they must tap the Add Company button which </w:t>
      </w:r>
      <w:r w:rsidR="093F1042">
        <w:t>launches</w:t>
      </w:r>
      <w:r>
        <w:t xml:space="preserve"> our Add Company page that is shown in Figure </w:t>
      </w:r>
      <w:r w:rsidR="658AE9B3">
        <w:t>14</w:t>
      </w:r>
      <w:r>
        <w:t xml:space="preserve">. A user must input a company name and tap the submit button which launches </w:t>
      </w:r>
      <w:r w:rsidR="3024C14C">
        <w:t xml:space="preserve">the </w:t>
      </w:r>
      <w:r>
        <w:t>loading page shown in Figure 1</w:t>
      </w:r>
      <w:r w:rsidR="2E1C2491">
        <w:t>5</w:t>
      </w:r>
      <w:r>
        <w:t>. Once our process of retrieving the grade and privacy policy information is complete the user will be taken back to the Home page where they will find the newly added item to their company list.</w:t>
      </w:r>
      <w:r w:rsidR="0096189D">
        <w:t xml:space="preserve"> If a user chooses to tap the back button while on the </w:t>
      </w:r>
      <w:r w:rsidR="2A113BAD">
        <w:t>L</w:t>
      </w:r>
      <w:r w:rsidR="0096189D">
        <w:t xml:space="preserve">oading </w:t>
      </w:r>
      <w:proofErr w:type="gramStart"/>
      <w:r w:rsidR="0096189D">
        <w:t>page</w:t>
      </w:r>
      <w:proofErr w:type="gramEnd"/>
      <w:r w:rsidR="0096189D">
        <w:t xml:space="preserve"> they are </w:t>
      </w:r>
      <w:r w:rsidR="2F41A63E">
        <w:t>prom</w:t>
      </w:r>
      <w:r w:rsidR="021CA221">
        <w:t>p</w:t>
      </w:r>
      <w:r w:rsidR="2F41A63E">
        <w:t>ted</w:t>
      </w:r>
      <w:r w:rsidR="0096189D">
        <w:t xml:space="preserve"> with an alert notifying them of lost information if they leave shown in Figure 1</w:t>
      </w:r>
      <w:r w:rsidR="75B0D06B">
        <w:t>6</w:t>
      </w:r>
      <w:r w:rsidR="0096189D">
        <w:t>.</w:t>
      </w:r>
    </w:p>
    <w:p w14:paraId="6F40E510" w14:textId="77777777" w:rsidR="00414F14" w:rsidRDefault="009E06A5" w:rsidP="00414F14">
      <w:pPr>
        <w:keepNext/>
        <w:jc w:val="center"/>
      </w:pPr>
      <w:r w:rsidRPr="072604EC">
        <w:rPr>
          <w:rFonts w:ascii="Arial" w:hAnsi="Arial" w:cs="Arial"/>
          <w:color w:val="000000" w:themeColor="text1"/>
          <w:sz w:val="22"/>
          <w:szCs w:val="22"/>
        </w:rPr>
        <w:fldChar w:fldCharType="begin"/>
      </w:r>
      <w:r w:rsidRPr="072604EC">
        <w:rPr>
          <w:rFonts w:ascii="Arial" w:hAnsi="Arial" w:cs="Arial"/>
          <w:color w:val="000000" w:themeColor="text1"/>
          <w:sz w:val="22"/>
          <w:szCs w:val="22"/>
        </w:rPr>
        <w:instrText xml:space="preserve"> INCLUDEPICTURE "https://lh5.googleusercontent.com/moiGcb9AiESyd9TVcHGI-N3iqyeLcL5krZF65NiGoHby88pCK_qwt8tRCLujKdxFJMO5Mh-YguxnN8utWapV3so7hAwQZ_Az6VS_pZqmjgPDDGNjn8zqYgCzG60rXSCBKROGqdvB" \* MERGEFORMATINET </w:instrText>
      </w:r>
      <w:r w:rsidRPr="072604EC">
        <w:rPr>
          <w:rFonts w:ascii="Arial" w:hAnsi="Arial" w:cs="Arial"/>
          <w:color w:val="000000" w:themeColor="text1"/>
          <w:sz w:val="22"/>
          <w:szCs w:val="22"/>
        </w:rPr>
        <w:fldChar w:fldCharType="separate"/>
      </w:r>
      <w:r>
        <w:rPr>
          <w:noProof/>
        </w:rPr>
        <w:drawing>
          <wp:inline distT="0" distB="0" distL="0" distR="0" wp14:anchorId="09511BC8" wp14:editId="2DCFD6CA">
            <wp:extent cx="1919777" cy="4071766"/>
            <wp:effectExtent l="0" t="0" r="0" b="508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9777" cy="4071766"/>
                    </a:xfrm>
                    <a:prstGeom prst="rect">
                      <a:avLst/>
                    </a:prstGeom>
                  </pic:spPr>
                </pic:pic>
              </a:graphicData>
            </a:graphic>
          </wp:inline>
        </w:drawing>
      </w:r>
      <w:r w:rsidRPr="072604EC">
        <w:rPr>
          <w:rFonts w:ascii="Arial" w:hAnsi="Arial" w:cs="Arial"/>
          <w:color w:val="000000" w:themeColor="text1"/>
          <w:sz w:val="22"/>
          <w:szCs w:val="22"/>
        </w:rPr>
        <w:fldChar w:fldCharType="end"/>
      </w:r>
    </w:p>
    <w:p w14:paraId="27A09944" w14:textId="6379F747" w:rsidR="00414F14" w:rsidRDefault="00414F14" w:rsidP="00414F14">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App Company Page</w:t>
      </w:r>
    </w:p>
    <w:p w14:paraId="164150E7" w14:textId="77777777" w:rsidR="00414F14" w:rsidRDefault="009E06A5" w:rsidP="00414F14">
      <w:pPr>
        <w:keepNext/>
        <w:jc w:val="center"/>
      </w:pPr>
      <w:r w:rsidRPr="072604EC">
        <w:rPr>
          <w:rFonts w:ascii="Arial" w:hAnsi="Arial" w:cs="Arial"/>
          <w:color w:val="000000" w:themeColor="text1"/>
          <w:sz w:val="22"/>
          <w:szCs w:val="22"/>
        </w:rPr>
        <w:lastRenderedPageBreak/>
        <w:fldChar w:fldCharType="begin"/>
      </w:r>
      <w:r w:rsidRPr="072604EC">
        <w:rPr>
          <w:rFonts w:ascii="Arial" w:hAnsi="Arial" w:cs="Arial"/>
          <w:color w:val="000000" w:themeColor="text1"/>
          <w:sz w:val="22"/>
          <w:szCs w:val="22"/>
        </w:rPr>
        <w:instrText xml:space="preserve"> INCLUDEPICTURE "https://lh5.googleusercontent.com/SeRSsUWsS2_NgQXgfRsndZ14lFMXzHO8kAlOvJ-GQVU1t4oBVhHV1Xp_0e2QJd6fZeo5-jFBpux82ygrWcOlOS-Ei0fVmBZh6TelHPqIl4Av0UEX6sFiAyxAahgMNWIpHBDLl2-h" \* MERGEFORMATINET </w:instrText>
      </w:r>
      <w:r w:rsidRPr="072604EC">
        <w:rPr>
          <w:rFonts w:ascii="Arial" w:hAnsi="Arial" w:cs="Arial"/>
          <w:color w:val="000000" w:themeColor="text1"/>
          <w:sz w:val="22"/>
          <w:szCs w:val="22"/>
        </w:rPr>
        <w:fldChar w:fldCharType="separate"/>
      </w:r>
      <w:r>
        <w:rPr>
          <w:noProof/>
        </w:rPr>
        <w:drawing>
          <wp:inline distT="0" distB="0" distL="0" distR="0" wp14:anchorId="7CA0F74D" wp14:editId="6C2B1493">
            <wp:extent cx="1906954" cy="4059010"/>
            <wp:effectExtent l="0" t="0" r="0" b="508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6954" cy="4059010"/>
                    </a:xfrm>
                    <a:prstGeom prst="rect">
                      <a:avLst/>
                    </a:prstGeom>
                  </pic:spPr>
                </pic:pic>
              </a:graphicData>
            </a:graphic>
          </wp:inline>
        </w:drawing>
      </w:r>
      <w:r w:rsidRPr="072604EC">
        <w:rPr>
          <w:rFonts w:ascii="Arial" w:hAnsi="Arial" w:cs="Arial"/>
          <w:color w:val="000000" w:themeColor="text1"/>
          <w:sz w:val="22"/>
          <w:szCs w:val="22"/>
        </w:rPr>
        <w:fldChar w:fldCharType="end"/>
      </w:r>
    </w:p>
    <w:p w14:paraId="463C3211" w14:textId="309A2E02" w:rsidR="009E06A5" w:rsidRDefault="00414F14" w:rsidP="00414F14">
      <w:pPr>
        <w:pStyle w:val="Caption"/>
        <w:jc w:val="center"/>
        <w:rPr>
          <w:rFonts w:ascii="Arial" w:hAnsi="Arial" w:cs="Arial"/>
          <w:color w:val="000000"/>
          <w:szCs w:val="22"/>
          <w:bdr w:val="none" w:sz="0" w:space="0" w:color="auto" w:frame="1"/>
        </w:rPr>
      </w:pPr>
      <w:r>
        <w:t xml:space="preserve">Figure </w:t>
      </w:r>
      <w:r>
        <w:fldChar w:fldCharType="begin"/>
      </w:r>
      <w:r>
        <w:instrText xml:space="preserve"> SEQ Figure \* ARABIC </w:instrText>
      </w:r>
      <w:r>
        <w:fldChar w:fldCharType="separate"/>
      </w:r>
      <w:r>
        <w:rPr>
          <w:noProof/>
        </w:rPr>
        <w:t>15</w:t>
      </w:r>
      <w:r>
        <w:fldChar w:fldCharType="end"/>
      </w:r>
      <w:r>
        <w:t>. Loading Page</w:t>
      </w:r>
    </w:p>
    <w:p w14:paraId="476F6ADD" w14:textId="79D73EE1" w:rsidR="0096189D" w:rsidRDefault="0096189D" w:rsidP="0096189D">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ab/>
        <w:t xml:space="preserve"> </w:t>
      </w:r>
      <w:r>
        <w:rPr>
          <w:rFonts w:ascii="Arial" w:hAnsi="Arial" w:cs="Arial"/>
          <w:color w:val="000000"/>
          <w:sz w:val="22"/>
          <w:szCs w:val="22"/>
          <w:bdr w:val="none" w:sz="0" w:space="0" w:color="auto" w:frame="1"/>
        </w:rPr>
        <w:tab/>
      </w:r>
    </w:p>
    <w:p w14:paraId="086777FD" w14:textId="5F689336" w:rsidR="0096189D" w:rsidRDefault="0096189D" w:rsidP="0096189D">
      <w:pPr>
        <w:jc w:val="center"/>
        <w:rPr>
          <w:rFonts w:ascii="Arial" w:hAnsi="Arial" w:cs="Arial"/>
          <w:color w:val="000000"/>
          <w:sz w:val="22"/>
          <w:szCs w:val="22"/>
          <w:bdr w:val="none" w:sz="0" w:space="0" w:color="auto" w:frame="1"/>
        </w:rPr>
      </w:pPr>
    </w:p>
    <w:p w14:paraId="6D9482B7" w14:textId="77777777" w:rsidR="00414F14" w:rsidRDefault="0096189D" w:rsidP="00414F14">
      <w:pPr>
        <w:keepNext/>
        <w:jc w:val="center"/>
      </w:pPr>
      <w:r w:rsidRPr="072604EC">
        <w:rPr>
          <w:rFonts w:ascii="Arial" w:hAnsi="Arial" w:cs="Arial"/>
          <w:color w:val="000000" w:themeColor="text1"/>
          <w:sz w:val="22"/>
          <w:szCs w:val="22"/>
        </w:rPr>
        <w:fldChar w:fldCharType="begin"/>
      </w:r>
      <w:r w:rsidRPr="072604EC">
        <w:rPr>
          <w:rFonts w:ascii="Arial" w:hAnsi="Arial" w:cs="Arial"/>
          <w:color w:val="000000" w:themeColor="text1"/>
          <w:sz w:val="22"/>
          <w:szCs w:val="22"/>
        </w:rPr>
        <w:instrText xml:space="preserve"> INCLUDEPICTURE "https://lh3.googleusercontent.com/8UFLhoeaOYyf_25WoEzxvXjGDMXRD_g7oxa_QF53Kz1FhgDddKlpPXrNrGNUohomHJe-jTDsyXTJmoK_ID18IMPC0qdnvffwAA2au8UasVyORuivRXyYVrmcjlxcQ8mr__xpFoyU" \* MERGEFORMATINET </w:instrText>
      </w:r>
      <w:r w:rsidRPr="072604EC">
        <w:rPr>
          <w:rFonts w:ascii="Arial" w:hAnsi="Arial" w:cs="Arial"/>
          <w:color w:val="000000" w:themeColor="text1"/>
          <w:sz w:val="22"/>
          <w:szCs w:val="22"/>
        </w:rPr>
        <w:fldChar w:fldCharType="separate"/>
      </w:r>
      <w:r>
        <w:rPr>
          <w:noProof/>
        </w:rPr>
        <w:drawing>
          <wp:inline distT="0" distB="0" distL="0" distR="0" wp14:anchorId="1C0E1B2E" wp14:editId="3AB3AA70">
            <wp:extent cx="1872615" cy="4047239"/>
            <wp:effectExtent l="0" t="0" r="0" b="444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1872615" cy="4047239"/>
                    </a:xfrm>
                    <a:prstGeom prst="rect">
                      <a:avLst/>
                    </a:prstGeom>
                  </pic:spPr>
                </pic:pic>
              </a:graphicData>
            </a:graphic>
          </wp:inline>
        </w:drawing>
      </w:r>
      <w:r w:rsidRPr="072604EC">
        <w:rPr>
          <w:rFonts w:ascii="Arial" w:hAnsi="Arial" w:cs="Arial"/>
          <w:color w:val="000000" w:themeColor="text1"/>
          <w:sz w:val="22"/>
          <w:szCs w:val="22"/>
        </w:rPr>
        <w:fldChar w:fldCharType="end"/>
      </w:r>
    </w:p>
    <w:p w14:paraId="2091DFCD" w14:textId="6B334F2B" w:rsidR="0096189D" w:rsidRDefault="00414F14" w:rsidP="00414F14">
      <w:pPr>
        <w:pStyle w:val="Caption"/>
        <w:jc w:val="center"/>
        <w:rPr>
          <w:rFonts w:ascii="Arial" w:hAnsi="Arial" w:cs="Arial"/>
          <w:color w:val="000000"/>
          <w:szCs w:val="22"/>
          <w:bdr w:val="none" w:sz="0" w:space="0" w:color="auto" w:frame="1"/>
        </w:rPr>
      </w:pPr>
      <w:r>
        <w:t xml:space="preserve">Figure </w:t>
      </w:r>
      <w:r>
        <w:fldChar w:fldCharType="begin"/>
      </w:r>
      <w:r>
        <w:instrText xml:space="preserve"> SEQ Figure \* ARABIC </w:instrText>
      </w:r>
      <w:r>
        <w:fldChar w:fldCharType="separate"/>
      </w:r>
      <w:r>
        <w:rPr>
          <w:noProof/>
        </w:rPr>
        <w:t>16</w:t>
      </w:r>
      <w:r>
        <w:fldChar w:fldCharType="end"/>
      </w:r>
      <w:r>
        <w:t>. Lost Information Alert</w:t>
      </w:r>
    </w:p>
    <w:p w14:paraId="3E29A30A" w14:textId="5AEEC270" w:rsidR="669B8260" w:rsidRDefault="669B8260" w:rsidP="00414F14">
      <w:pPr>
        <w:rPr>
          <w:color w:val="000000" w:themeColor="text1"/>
        </w:rPr>
      </w:pPr>
    </w:p>
    <w:p w14:paraId="49E45E3A" w14:textId="58F4FE82" w:rsidR="0096189D" w:rsidRDefault="7263E56F" w:rsidP="669B8260">
      <w:pPr>
        <w:rPr>
          <w:color w:val="000000"/>
          <w:bdr w:val="none" w:sz="0" w:space="0" w:color="auto" w:frame="1"/>
        </w:rPr>
      </w:pPr>
      <w:r w:rsidRPr="669B8260">
        <w:rPr>
          <w:color w:val="000000"/>
          <w:bdr w:val="none" w:sz="0" w:space="0" w:color="auto" w:frame="1"/>
        </w:rPr>
        <w:t>For</w:t>
      </w:r>
      <w:r w:rsidR="0096189D" w:rsidRPr="669B8260">
        <w:rPr>
          <w:color w:val="000000"/>
          <w:bdr w:val="none" w:sz="0" w:space="0" w:color="auto" w:frame="1"/>
        </w:rPr>
        <w:t xml:space="preserve"> the user to find out more information about the company they just added to their list, they must tap on that company item in the list</w:t>
      </w:r>
      <w:r w:rsidR="00FF48C2" w:rsidRPr="669B8260">
        <w:rPr>
          <w:color w:val="000000"/>
          <w:bdr w:val="none" w:sz="0" w:space="0" w:color="auto" w:frame="1"/>
        </w:rPr>
        <w:t xml:space="preserve"> to </w:t>
      </w:r>
      <w:r w:rsidR="2C739A87" w:rsidRPr="669B8260">
        <w:rPr>
          <w:color w:val="000000"/>
          <w:bdr w:val="none" w:sz="0" w:space="0" w:color="auto" w:frame="1"/>
        </w:rPr>
        <w:t>navigate</w:t>
      </w:r>
      <w:r w:rsidR="00FF48C2" w:rsidRPr="669B8260" w:rsidDel="00FF48C2">
        <w:rPr>
          <w:color w:val="000000" w:themeColor="text1"/>
        </w:rPr>
        <w:t xml:space="preserve"> </w:t>
      </w:r>
      <w:r w:rsidR="00FF48C2" w:rsidRPr="669B8260">
        <w:rPr>
          <w:color w:val="000000"/>
          <w:bdr w:val="none" w:sz="0" w:space="0" w:color="auto" w:frame="1"/>
        </w:rPr>
        <w:t>to the Company page</w:t>
      </w:r>
      <w:r w:rsidR="0096189D" w:rsidRPr="669B8260">
        <w:rPr>
          <w:color w:val="000000"/>
          <w:bdr w:val="none" w:sz="0" w:space="0" w:color="auto" w:frame="1"/>
        </w:rPr>
        <w:t>.</w:t>
      </w:r>
      <w:r w:rsidR="00FF48C2" w:rsidRPr="669B8260">
        <w:rPr>
          <w:color w:val="000000"/>
          <w:bdr w:val="none" w:sz="0" w:space="0" w:color="auto" w:frame="1"/>
        </w:rPr>
        <w:t xml:space="preserve"> Figures 1</w:t>
      </w:r>
      <w:r w:rsidR="1A58E2F1" w:rsidRPr="669B8260">
        <w:rPr>
          <w:color w:val="000000"/>
          <w:bdr w:val="none" w:sz="0" w:space="0" w:color="auto" w:frame="1"/>
        </w:rPr>
        <w:t>7</w:t>
      </w:r>
      <w:r w:rsidR="00FF48C2" w:rsidRPr="669B8260">
        <w:rPr>
          <w:color w:val="000000"/>
          <w:bdr w:val="none" w:sz="0" w:space="0" w:color="auto" w:frame="1"/>
        </w:rPr>
        <w:t xml:space="preserve"> and 1</w:t>
      </w:r>
      <w:r w:rsidR="2BF16203" w:rsidRPr="669B8260">
        <w:rPr>
          <w:color w:val="000000"/>
          <w:bdr w:val="none" w:sz="0" w:space="0" w:color="auto" w:frame="1"/>
        </w:rPr>
        <w:t>8</w:t>
      </w:r>
      <w:r w:rsidR="00FF48C2" w:rsidRPr="669B8260">
        <w:rPr>
          <w:color w:val="000000"/>
          <w:bdr w:val="none" w:sz="0" w:space="0" w:color="auto" w:frame="1"/>
        </w:rPr>
        <w:t xml:space="preserve"> show examples of two different company pages.</w:t>
      </w:r>
      <w:r w:rsidR="0096189D" w:rsidRPr="669B8260">
        <w:rPr>
          <w:color w:val="000000"/>
          <w:bdr w:val="none" w:sz="0" w:space="0" w:color="auto" w:frame="1"/>
        </w:rPr>
        <w:t xml:space="preserve"> </w:t>
      </w:r>
      <w:r w:rsidR="00FF48C2" w:rsidRPr="669B8260">
        <w:rPr>
          <w:color w:val="000000"/>
          <w:bdr w:val="none" w:sz="0" w:space="0" w:color="auto" w:frame="1"/>
        </w:rPr>
        <w:t xml:space="preserve">Every company </w:t>
      </w:r>
      <w:r w:rsidR="0096189D" w:rsidRPr="669B8260">
        <w:rPr>
          <w:color w:val="000000"/>
          <w:bdr w:val="none" w:sz="0" w:space="0" w:color="auto" w:frame="1"/>
        </w:rPr>
        <w:t xml:space="preserve">page will consist of the </w:t>
      </w:r>
      <w:r w:rsidR="00FF48C2" w:rsidRPr="669B8260">
        <w:rPr>
          <w:color w:val="000000"/>
          <w:bdr w:val="none" w:sz="0" w:space="0" w:color="auto" w:frame="1"/>
        </w:rPr>
        <w:t xml:space="preserve">document type, </w:t>
      </w:r>
      <w:r w:rsidR="59075356" w:rsidRPr="669B8260">
        <w:rPr>
          <w:color w:val="000000"/>
          <w:bdr w:val="none" w:sz="0" w:space="0" w:color="auto" w:frame="1"/>
        </w:rPr>
        <w:t>timestamp</w:t>
      </w:r>
      <w:r w:rsidR="00FF48C2" w:rsidRPr="669B8260">
        <w:rPr>
          <w:color w:val="000000"/>
          <w:bdr w:val="none" w:sz="0" w:space="0" w:color="auto" w:frame="1"/>
        </w:rPr>
        <w:t>, name of company, grade, reason for the grade, link to</w:t>
      </w:r>
      <w:r w:rsidR="77591FD0" w:rsidRPr="669B8260">
        <w:rPr>
          <w:color w:val="000000"/>
          <w:bdr w:val="none" w:sz="0" w:space="0" w:color="auto" w:frame="1"/>
        </w:rPr>
        <w:t xml:space="preserve"> any</w:t>
      </w:r>
      <w:r w:rsidR="00FF48C2" w:rsidRPr="669B8260">
        <w:rPr>
          <w:color w:val="000000"/>
          <w:bdr w:val="none" w:sz="0" w:space="0" w:color="auto" w:frame="1"/>
        </w:rPr>
        <w:t xml:space="preserve"> </w:t>
      </w:r>
      <w:proofErr w:type="gramStart"/>
      <w:r w:rsidR="00FF48C2" w:rsidRPr="669B8260">
        <w:rPr>
          <w:color w:val="000000"/>
          <w:bdr w:val="none" w:sz="0" w:space="0" w:color="auto" w:frame="1"/>
        </w:rPr>
        <w:t>TOS;DR</w:t>
      </w:r>
      <w:proofErr w:type="gramEnd"/>
      <w:r w:rsidR="0096189D" w:rsidRPr="669B8260">
        <w:rPr>
          <w:color w:val="000000"/>
          <w:bdr w:val="none" w:sz="0" w:space="0" w:color="auto" w:frame="1"/>
        </w:rPr>
        <w:t xml:space="preserve"> and </w:t>
      </w:r>
      <w:r w:rsidR="00FF48C2" w:rsidRPr="669B8260">
        <w:rPr>
          <w:color w:val="000000"/>
          <w:bdr w:val="none" w:sz="0" w:space="0" w:color="auto" w:frame="1"/>
        </w:rPr>
        <w:t>reviews</w:t>
      </w:r>
      <w:r w:rsidR="0096189D" w:rsidRPr="669B8260">
        <w:rPr>
          <w:color w:val="000000"/>
          <w:bdr w:val="none" w:sz="0" w:space="0" w:color="auto" w:frame="1"/>
        </w:rPr>
        <w:t xml:space="preserve">. </w:t>
      </w:r>
    </w:p>
    <w:p w14:paraId="614EBBA7" w14:textId="2481E65D" w:rsidR="00FF48C2" w:rsidRDefault="00FF48C2" w:rsidP="0096189D">
      <w:pPr>
        <w:rPr>
          <w:rFonts w:ascii="Arial" w:hAnsi="Arial" w:cs="Arial"/>
          <w:color w:val="000000"/>
          <w:sz w:val="22"/>
          <w:szCs w:val="22"/>
          <w:bdr w:val="none" w:sz="0" w:space="0" w:color="auto" w:frame="1"/>
        </w:rPr>
      </w:pPr>
    </w:p>
    <w:bookmarkStart w:id="39" w:name="OLE_LINK1"/>
    <w:bookmarkStart w:id="40" w:name="OLE_LINK2"/>
    <w:p w14:paraId="67D971EE" w14:textId="77777777" w:rsidR="00414F14" w:rsidRDefault="00FF48C2" w:rsidP="00414F14">
      <w:pPr>
        <w:keepNext/>
        <w:jc w:val="center"/>
      </w:pPr>
      <w:r w:rsidRPr="072604EC">
        <w:rPr>
          <w:rFonts w:ascii="Arial" w:hAnsi="Arial" w:cs="Arial"/>
          <w:b/>
          <w:bCs/>
          <w:color w:val="000000" w:themeColor="text1"/>
          <w:sz w:val="22"/>
          <w:szCs w:val="22"/>
        </w:rPr>
        <w:fldChar w:fldCharType="begin"/>
      </w:r>
      <w:r w:rsidRPr="072604EC">
        <w:rPr>
          <w:rFonts w:ascii="Arial" w:hAnsi="Arial" w:cs="Arial"/>
          <w:b/>
          <w:bCs/>
          <w:color w:val="000000" w:themeColor="text1"/>
          <w:sz w:val="22"/>
          <w:szCs w:val="22"/>
        </w:rPr>
        <w:instrText xml:space="preserve"> INCLUDEPICTURE "https://lh4.googleusercontent.com/xlai5H8bBcza4IbZg-MRYeTXVdYDzeQsgryRvYwUWIp62_nAyv-LFdrHC3C4OjdTWAvGnxsUfxA1d3GrPwe2M2UehcRrKqP-ByOjnx5yyArYkyOCG_H3fn-TF0ZSVJuJKwKATher" \* MERGEFORMATINET </w:instrText>
      </w:r>
      <w:r w:rsidRPr="072604EC">
        <w:rPr>
          <w:rFonts w:ascii="Arial" w:hAnsi="Arial" w:cs="Arial"/>
          <w:b/>
          <w:bCs/>
          <w:color w:val="000000" w:themeColor="text1"/>
          <w:sz w:val="22"/>
          <w:szCs w:val="22"/>
        </w:rPr>
        <w:fldChar w:fldCharType="separate"/>
      </w:r>
      <w:r>
        <w:rPr>
          <w:noProof/>
        </w:rPr>
        <w:drawing>
          <wp:inline distT="0" distB="0" distL="0" distR="0" wp14:anchorId="0BE75687" wp14:editId="609A20EF">
            <wp:extent cx="1831689" cy="4048370"/>
            <wp:effectExtent l="0" t="0" r="0" b="317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31689" cy="4048370"/>
                    </a:xfrm>
                    <a:prstGeom prst="rect">
                      <a:avLst/>
                    </a:prstGeom>
                  </pic:spPr>
                </pic:pic>
              </a:graphicData>
            </a:graphic>
          </wp:inline>
        </w:drawing>
      </w:r>
      <w:r w:rsidRPr="072604EC">
        <w:rPr>
          <w:rFonts w:ascii="Arial" w:hAnsi="Arial" w:cs="Arial"/>
          <w:b/>
          <w:bCs/>
          <w:color w:val="000000" w:themeColor="text1"/>
          <w:sz w:val="22"/>
          <w:szCs w:val="22"/>
        </w:rPr>
        <w:fldChar w:fldCharType="end"/>
      </w:r>
      <w:bookmarkEnd w:id="39"/>
      <w:bookmarkEnd w:id="40"/>
    </w:p>
    <w:p w14:paraId="1BF4AF46" w14:textId="5EFE6FEF" w:rsidR="00414F14" w:rsidRDefault="00414F14" w:rsidP="00414F14">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Company Page 1</w:t>
      </w:r>
    </w:p>
    <w:p w14:paraId="29A1527C" w14:textId="77777777" w:rsidR="00414F14" w:rsidRDefault="00FF48C2" w:rsidP="00414F14">
      <w:pPr>
        <w:keepNext/>
        <w:jc w:val="center"/>
      </w:pPr>
      <w:r w:rsidRPr="072604EC">
        <w:rPr>
          <w:rFonts w:ascii="Arial" w:hAnsi="Arial" w:cs="Arial"/>
          <w:b/>
          <w:bCs/>
          <w:color w:val="000000" w:themeColor="text1"/>
          <w:sz w:val="22"/>
          <w:szCs w:val="22"/>
        </w:rPr>
        <w:lastRenderedPageBreak/>
        <w:fldChar w:fldCharType="begin"/>
      </w:r>
      <w:r w:rsidRPr="072604EC">
        <w:rPr>
          <w:rFonts w:ascii="Arial" w:hAnsi="Arial" w:cs="Arial"/>
          <w:b/>
          <w:bCs/>
          <w:color w:val="000000" w:themeColor="text1"/>
          <w:sz w:val="22"/>
          <w:szCs w:val="22"/>
        </w:rPr>
        <w:instrText xml:space="preserve"> INCLUDEPICTURE "https://lh6.googleusercontent.com/kdUdJ4vHh-0jkfk9TrJ3ddCZdBcDllm5NhNte3mGxtvCa3OD7wN_EwjS3aK_g5ONrPjv7mJ5GixqUbtwe77rC0J1PGeBC-YjCWpi9iLFFbeIxy3PfitTVptYehAtGs_LpJ7mVTH1" \* MERGEFORMATINET </w:instrText>
      </w:r>
      <w:r w:rsidRPr="072604EC">
        <w:rPr>
          <w:rFonts w:ascii="Arial" w:hAnsi="Arial" w:cs="Arial"/>
          <w:b/>
          <w:bCs/>
          <w:color w:val="000000" w:themeColor="text1"/>
          <w:sz w:val="22"/>
          <w:szCs w:val="22"/>
        </w:rPr>
        <w:fldChar w:fldCharType="separate"/>
      </w:r>
      <w:r>
        <w:rPr>
          <w:noProof/>
        </w:rPr>
        <w:drawing>
          <wp:inline distT="0" distB="0" distL="0" distR="0" wp14:anchorId="1A0844E0" wp14:editId="13E40D33">
            <wp:extent cx="1844092" cy="4048370"/>
            <wp:effectExtent l="0" t="0" r="0" b="317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4092" cy="4048370"/>
                    </a:xfrm>
                    <a:prstGeom prst="rect">
                      <a:avLst/>
                    </a:prstGeom>
                  </pic:spPr>
                </pic:pic>
              </a:graphicData>
            </a:graphic>
          </wp:inline>
        </w:drawing>
      </w:r>
      <w:r w:rsidRPr="072604EC">
        <w:rPr>
          <w:rFonts w:ascii="Arial" w:hAnsi="Arial" w:cs="Arial"/>
          <w:b/>
          <w:bCs/>
          <w:color w:val="000000" w:themeColor="text1"/>
          <w:sz w:val="22"/>
          <w:szCs w:val="22"/>
        </w:rPr>
        <w:fldChar w:fldCharType="end"/>
      </w:r>
    </w:p>
    <w:p w14:paraId="6A7D5C1C" w14:textId="3973262C" w:rsidR="00FF48C2" w:rsidRPr="00414F14" w:rsidRDefault="00414F14" w:rsidP="00414F14">
      <w:pPr>
        <w:pStyle w:val="Caption"/>
        <w:jc w:val="center"/>
        <w:rPr>
          <w:rFonts w:ascii="Arial" w:hAnsi="Arial" w:cs="Arial"/>
          <w:b/>
          <w:bCs/>
          <w:color w:val="000000"/>
          <w:szCs w:val="22"/>
          <w:bdr w:val="none" w:sz="0" w:space="0" w:color="auto" w:frame="1"/>
        </w:rPr>
      </w:pPr>
      <w:r>
        <w:t xml:space="preserve">Figure </w:t>
      </w:r>
      <w:r>
        <w:fldChar w:fldCharType="begin"/>
      </w:r>
      <w:r>
        <w:instrText xml:space="preserve"> SEQ Figure \* ARABIC </w:instrText>
      </w:r>
      <w:r>
        <w:fldChar w:fldCharType="separate"/>
      </w:r>
      <w:r>
        <w:rPr>
          <w:noProof/>
        </w:rPr>
        <w:t>18</w:t>
      </w:r>
      <w:r>
        <w:fldChar w:fldCharType="end"/>
      </w:r>
      <w:r>
        <w:t>. Company Page 2</w:t>
      </w:r>
    </w:p>
    <w:p w14:paraId="36443B72" w14:textId="72A9593B" w:rsidR="002960A7" w:rsidRDefault="002960A7" w:rsidP="002960A7">
      <w:pPr>
        <w:rPr>
          <w:rFonts w:ascii="Arial" w:hAnsi="Arial" w:cs="Arial"/>
          <w:color w:val="000000"/>
          <w:sz w:val="22"/>
          <w:szCs w:val="22"/>
          <w:bdr w:val="none" w:sz="0" w:space="0" w:color="auto" w:frame="1"/>
        </w:rPr>
      </w:pPr>
    </w:p>
    <w:p w14:paraId="65D11DF3" w14:textId="6995CF7D" w:rsidR="002960A7" w:rsidRDefault="002960A7" w:rsidP="669B8260">
      <w:pPr>
        <w:rPr>
          <w:color w:val="000000"/>
          <w:bdr w:val="none" w:sz="0" w:space="0" w:color="auto" w:frame="1"/>
        </w:rPr>
      </w:pPr>
      <w:r w:rsidRPr="669B8260">
        <w:rPr>
          <w:color w:val="000000"/>
          <w:bdr w:val="none" w:sz="0" w:space="0" w:color="auto" w:frame="1"/>
        </w:rPr>
        <w:t xml:space="preserve">If a user wishes to </w:t>
      </w:r>
      <w:r w:rsidR="5B8A8360" w:rsidRPr="669B8260">
        <w:rPr>
          <w:color w:val="000000"/>
          <w:bdr w:val="none" w:sz="0" w:space="0" w:color="auto" w:frame="1"/>
        </w:rPr>
        <w:t>learn</w:t>
      </w:r>
      <w:r w:rsidRPr="669B8260">
        <w:rPr>
          <w:color w:val="000000"/>
          <w:bdr w:val="none" w:sz="0" w:space="0" w:color="auto" w:frame="1"/>
        </w:rPr>
        <w:t xml:space="preserve"> more information on definition of terms used and how grades are calculated they must tap the </w:t>
      </w:r>
      <w:r w:rsidR="001F009D" w:rsidRPr="669B8260">
        <w:rPr>
          <w:color w:val="000000"/>
          <w:bdr w:val="none" w:sz="0" w:space="0" w:color="auto" w:frame="1"/>
        </w:rPr>
        <w:t>Information button on the Home page. This will launch the Information page which is shown in Figure 1</w:t>
      </w:r>
      <w:r w:rsidR="6B40886D" w:rsidRPr="669B8260">
        <w:rPr>
          <w:color w:val="000000"/>
          <w:bdr w:val="none" w:sz="0" w:space="0" w:color="auto" w:frame="1"/>
        </w:rPr>
        <w:t>9</w:t>
      </w:r>
      <w:r w:rsidR="001F009D" w:rsidRPr="669B8260">
        <w:rPr>
          <w:color w:val="000000"/>
          <w:bdr w:val="none" w:sz="0" w:space="0" w:color="auto" w:frame="1"/>
        </w:rPr>
        <w:t>.</w:t>
      </w:r>
    </w:p>
    <w:p w14:paraId="2EE2AC37" w14:textId="48F5977E" w:rsidR="001F009D" w:rsidRDefault="001F009D" w:rsidP="669B8260">
      <w:pPr>
        <w:rPr>
          <w:color w:val="000000"/>
          <w:bdr w:val="none" w:sz="0" w:space="0" w:color="auto" w:frame="1"/>
        </w:rPr>
      </w:pPr>
    </w:p>
    <w:p w14:paraId="10C18AA1" w14:textId="4681E94A" w:rsidR="001F009D" w:rsidRDefault="001F009D" w:rsidP="669B8260">
      <w:pPr>
        <w:rPr>
          <w:color w:val="000000"/>
          <w:bdr w:val="none" w:sz="0" w:space="0" w:color="auto" w:frame="1"/>
        </w:rPr>
      </w:pPr>
      <w:r w:rsidRPr="669B8260">
        <w:rPr>
          <w:color w:val="000000"/>
          <w:bdr w:val="none" w:sz="0" w:space="0" w:color="auto" w:frame="1"/>
        </w:rPr>
        <w:t>If a user wish</w:t>
      </w:r>
      <w:r w:rsidR="699CD9C8" w:rsidRPr="669B8260">
        <w:rPr>
          <w:color w:val="000000"/>
          <w:bdr w:val="none" w:sz="0" w:space="0" w:color="auto" w:frame="1"/>
        </w:rPr>
        <w:t>es</w:t>
      </w:r>
      <w:r w:rsidRPr="669B8260">
        <w:rPr>
          <w:color w:val="000000"/>
          <w:bdr w:val="none" w:sz="0" w:space="0" w:color="auto" w:frame="1"/>
        </w:rPr>
        <w:t xml:space="preserve"> to </w:t>
      </w:r>
      <w:r w:rsidR="7DFAD23C" w:rsidRPr="669B8260">
        <w:rPr>
          <w:color w:val="000000"/>
          <w:bdr w:val="none" w:sz="0" w:space="0" w:color="auto" w:frame="1"/>
        </w:rPr>
        <w:t>learn</w:t>
      </w:r>
      <w:r w:rsidRPr="669B8260">
        <w:rPr>
          <w:color w:val="000000"/>
          <w:bdr w:val="none" w:sz="0" w:space="0" w:color="auto" w:frame="1"/>
        </w:rPr>
        <w:t xml:space="preserve"> more information about the developers of the application or about</w:t>
      </w:r>
      <w:r w:rsidR="0B25B25E" w:rsidRPr="669B8260">
        <w:rPr>
          <w:color w:val="000000"/>
          <w:bdr w:val="none" w:sz="0" w:space="0" w:color="auto" w:frame="1"/>
        </w:rPr>
        <w:t xml:space="preserve"> general information,</w:t>
      </w:r>
      <w:r w:rsidRPr="669B8260">
        <w:rPr>
          <w:color w:val="000000"/>
          <w:bdr w:val="none" w:sz="0" w:space="0" w:color="auto" w:frame="1"/>
        </w:rPr>
        <w:t xml:space="preserve"> they must tap the </w:t>
      </w:r>
      <w:r w:rsidR="476D6795" w:rsidRPr="669B8260">
        <w:rPr>
          <w:color w:val="000000"/>
          <w:bdr w:val="none" w:sz="0" w:space="0" w:color="auto" w:frame="1"/>
        </w:rPr>
        <w:t>“</w:t>
      </w:r>
      <w:r w:rsidRPr="669B8260">
        <w:rPr>
          <w:color w:val="000000"/>
          <w:bdr w:val="none" w:sz="0" w:space="0" w:color="auto" w:frame="1"/>
        </w:rPr>
        <w:t>About this App</w:t>
      </w:r>
      <w:r w:rsidR="10E3CCB5" w:rsidRPr="669B8260">
        <w:rPr>
          <w:color w:val="000000"/>
          <w:bdr w:val="none" w:sz="0" w:space="0" w:color="auto" w:frame="1"/>
        </w:rPr>
        <w:t>”</w:t>
      </w:r>
      <w:r w:rsidRPr="669B8260">
        <w:rPr>
          <w:color w:val="000000"/>
          <w:bdr w:val="none" w:sz="0" w:space="0" w:color="auto" w:frame="1"/>
        </w:rPr>
        <w:t xml:space="preserve"> button on the Home page. This will take the user out of the application and to a GitHub Wiki shown in Figure </w:t>
      </w:r>
      <w:r w:rsidR="288FD6C0" w:rsidRPr="669B8260">
        <w:rPr>
          <w:color w:val="000000"/>
          <w:bdr w:val="none" w:sz="0" w:space="0" w:color="auto" w:frame="1"/>
        </w:rPr>
        <w:t>20</w:t>
      </w:r>
      <w:r w:rsidRPr="669B8260">
        <w:rPr>
          <w:color w:val="000000"/>
          <w:bdr w:val="none" w:sz="0" w:space="0" w:color="auto" w:frame="1"/>
        </w:rPr>
        <w:t>.</w:t>
      </w:r>
    </w:p>
    <w:p w14:paraId="0929768E" w14:textId="16B5EE0B" w:rsidR="001F009D" w:rsidRDefault="001F009D" w:rsidP="002960A7">
      <w:pPr>
        <w:rPr>
          <w:rFonts w:ascii="Arial" w:hAnsi="Arial" w:cs="Arial"/>
          <w:color w:val="000000"/>
          <w:sz w:val="22"/>
          <w:szCs w:val="22"/>
          <w:bdr w:val="none" w:sz="0" w:space="0" w:color="auto" w:frame="1"/>
        </w:rPr>
      </w:pPr>
    </w:p>
    <w:p w14:paraId="79A1B641" w14:textId="77777777" w:rsidR="00414F14" w:rsidRDefault="001F009D" w:rsidP="00414F14">
      <w:pPr>
        <w:keepNext/>
        <w:jc w:val="center"/>
      </w:pPr>
      <w:r>
        <w:rPr>
          <w:noProof/>
        </w:rPr>
        <w:lastRenderedPageBreak/>
        <w:drawing>
          <wp:inline distT="0" distB="0" distL="0" distR="0" wp14:anchorId="25E2769B" wp14:editId="53ACA414">
            <wp:extent cx="1869807" cy="4046952"/>
            <wp:effectExtent l="0" t="0" r="0" b="4445"/>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69807" cy="4046952"/>
                    </a:xfrm>
                    <a:prstGeom prst="rect">
                      <a:avLst/>
                    </a:prstGeom>
                  </pic:spPr>
                </pic:pic>
              </a:graphicData>
            </a:graphic>
          </wp:inline>
        </w:drawing>
      </w:r>
    </w:p>
    <w:p w14:paraId="4BD9E75B" w14:textId="2E32C1B5" w:rsidR="00414F14" w:rsidRDefault="00414F14" w:rsidP="00414F14">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Information Page</w:t>
      </w:r>
    </w:p>
    <w:p w14:paraId="36FA7F44" w14:textId="77777777" w:rsidR="00414F14" w:rsidRDefault="001F009D" w:rsidP="00414F14">
      <w:pPr>
        <w:keepNext/>
        <w:jc w:val="center"/>
      </w:pPr>
      <w:r>
        <w:rPr>
          <w:noProof/>
        </w:rPr>
        <w:drawing>
          <wp:inline distT="0" distB="0" distL="0" distR="0" wp14:anchorId="41137735" wp14:editId="7ADB26BF">
            <wp:extent cx="1852246" cy="4008944"/>
            <wp:effectExtent l="0" t="0" r="2540" b="444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52246" cy="4008944"/>
                    </a:xfrm>
                    <a:prstGeom prst="rect">
                      <a:avLst/>
                    </a:prstGeom>
                  </pic:spPr>
                </pic:pic>
              </a:graphicData>
            </a:graphic>
          </wp:inline>
        </w:drawing>
      </w:r>
    </w:p>
    <w:p w14:paraId="2485F050" w14:textId="4F5805F8" w:rsidR="00FF48C2" w:rsidRDefault="00414F14" w:rsidP="00414F14">
      <w:pPr>
        <w:pStyle w:val="Caption"/>
        <w:jc w:val="center"/>
        <w:rPr>
          <w:rFonts w:ascii="Arial" w:hAnsi="Arial" w:cs="Arial"/>
          <w:color w:val="000000"/>
          <w:szCs w:val="22"/>
          <w:bdr w:val="none" w:sz="0" w:space="0" w:color="auto" w:frame="1"/>
        </w:rPr>
      </w:pPr>
      <w:r>
        <w:t xml:space="preserve">Figure </w:t>
      </w:r>
      <w:r>
        <w:fldChar w:fldCharType="begin"/>
      </w:r>
      <w:r>
        <w:instrText xml:space="preserve"> SEQ Figure \* ARABIC </w:instrText>
      </w:r>
      <w:r>
        <w:fldChar w:fldCharType="separate"/>
      </w:r>
      <w:r>
        <w:rPr>
          <w:noProof/>
        </w:rPr>
        <w:t>20</w:t>
      </w:r>
      <w:r>
        <w:fldChar w:fldCharType="end"/>
      </w:r>
      <w:r>
        <w:t>. GitHub Wiki</w:t>
      </w:r>
    </w:p>
    <w:p w14:paraId="33735E3F" w14:textId="5B224B54" w:rsidR="00B85472" w:rsidRPr="00B85472" w:rsidRDefault="5891D7A2" w:rsidP="669B8260">
      <w:pPr>
        <w:pStyle w:val="Heading3"/>
      </w:pPr>
      <w:bookmarkStart w:id="41" w:name="_Toc71291942"/>
      <w:r>
        <w:lastRenderedPageBreak/>
        <w:t>Accessibility</w:t>
      </w:r>
      <w:bookmarkEnd w:id="41"/>
    </w:p>
    <w:p w14:paraId="5ED47029" w14:textId="7B22BF05" w:rsidR="00B85472" w:rsidRPr="00B85472" w:rsidRDefault="044BBF3F" w:rsidP="666AB00D">
      <w:pPr>
        <w:rPr>
          <w:color w:val="0000FF"/>
        </w:rPr>
      </w:pPr>
      <w:r w:rsidRPr="666AB00D">
        <w:rPr>
          <w:color w:val="000000" w:themeColor="text1"/>
        </w:rPr>
        <w:t>Achieved AAA Web Content Accessibility Guidelines compliance using a WCAG Compliance Checklist (</w:t>
      </w:r>
      <w:hyperlink r:id="rId37">
        <w:r w:rsidRPr="666AB00D">
          <w:rPr>
            <w:rStyle w:val="Hyperlink"/>
          </w:rPr>
          <w:t>https://www.wuhcag.com/wcag-checklist/</w:t>
        </w:r>
      </w:hyperlink>
      <w:r w:rsidRPr="666AB00D">
        <w:t xml:space="preserve">). </w:t>
      </w:r>
      <w:r w:rsidRPr="666AB00D">
        <w:rPr>
          <w:color w:val="000000" w:themeColor="text1"/>
        </w:rPr>
        <w:t xml:space="preserve">A Contrast Checker was used to determine </w:t>
      </w:r>
      <w:r w:rsidR="3DBB44DE" w:rsidRPr="666AB00D">
        <w:rPr>
          <w:color w:val="000000" w:themeColor="text1"/>
        </w:rPr>
        <w:t>whether</w:t>
      </w:r>
      <w:r w:rsidRPr="666AB00D">
        <w:rPr>
          <w:color w:val="000000" w:themeColor="text1"/>
        </w:rPr>
        <w:t xml:space="preserve"> colors were up to a certain ratio, such as 7:1 (</w:t>
      </w:r>
      <w:hyperlink r:id="rId38" w:anchor="specify">
        <w:r w:rsidRPr="666AB00D">
          <w:rPr>
            <w:rStyle w:val="Hyperlink"/>
          </w:rPr>
          <w:t xml:space="preserve">Luminosity </w:t>
        </w:r>
        <w:proofErr w:type="spellStart"/>
        <w:r w:rsidRPr="666AB00D">
          <w:rPr>
            <w:rStyle w:val="Hyperlink"/>
          </w:rPr>
          <w:t>Colour</w:t>
        </w:r>
        <w:proofErr w:type="spellEnd"/>
        <w:r w:rsidRPr="666AB00D">
          <w:rPr>
            <w:rStyle w:val="Hyperlink"/>
          </w:rPr>
          <w:t xml:space="preserve"> Contrast Ratio </w:t>
        </w:r>
        <w:proofErr w:type="spellStart"/>
        <w:r w:rsidRPr="666AB00D">
          <w:rPr>
            <w:rStyle w:val="Hyperlink"/>
          </w:rPr>
          <w:t>Analyser</w:t>
        </w:r>
        <w:proofErr w:type="spellEnd"/>
      </w:hyperlink>
      <w:r w:rsidRPr="666AB00D">
        <w:t>)</w:t>
      </w:r>
      <w:r w:rsidR="67440A37" w:rsidRPr="666AB00D">
        <w:t>.</w:t>
      </w:r>
    </w:p>
    <w:p w14:paraId="3BF22A02" w14:textId="0A7DAD37" w:rsidR="666AB00D" w:rsidRDefault="666AB00D" w:rsidP="666AB00D">
      <w:pPr>
        <w:rPr>
          <w:color w:val="000000" w:themeColor="text1"/>
        </w:rPr>
      </w:pPr>
    </w:p>
    <w:p w14:paraId="3FCF2C8A" w14:textId="712A1A67" w:rsidR="00B85472" w:rsidRPr="00B85472" w:rsidRDefault="044BBF3F" w:rsidP="666AB00D">
      <w:pPr>
        <w:rPr>
          <w:color w:val="000000" w:themeColor="text1"/>
        </w:rPr>
      </w:pPr>
      <w:r w:rsidRPr="666AB00D">
        <w:rPr>
          <w:color w:val="000000" w:themeColor="text1"/>
        </w:rPr>
        <w:t>All non-text content and captioning guidelines are not applicable</w:t>
      </w:r>
      <w:r w:rsidR="63EED9CA" w:rsidRPr="666AB00D">
        <w:rPr>
          <w:color w:val="000000" w:themeColor="text1"/>
        </w:rPr>
        <w:t xml:space="preserve"> because t</w:t>
      </w:r>
      <w:r w:rsidRPr="666AB00D">
        <w:rPr>
          <w:color w:val="000000" w:themeColor="text1"/>
        </w:rPr>
        <w:t>he application does not have any video or audio content</w:t>
      </w:r>
      <w:r w:rsidR="78AB72CC" w:rsidRPr="666AB00D">
        <w:rPr>
          <w:color w:val="000000" w:themeColor="text1"/>
        </w:rPr>
        <w:t xml:space="preserve">. </w:t>
      </w:r>
      <w:r w:rsidRPr="666AB00D">
        <w:rPr>
          <w:color w:val="000000" w:themeColor="text1"/>
        </w:rPr>
        <w:t>The purpose for all components</w:t>
      </w:r>
      <w:r w:rsidR="7B99B635" w:rsidRPr="666AB00D">
        <w:rPr>
          <w:color w:val="000000" w:themeColor="text1"/>
        </w:rPr>
        <w:t>, any strange words, and abbreviations are explained</w:t>
      </w:r>
      <w:r w:rsidRPr="666AB00D">
        <w:rPr>
          <w:color w:val="000000" w:themeColor="text1"/>
        </w:rPr>
        <w:t xml:space="preserve"> </w:t>
      </w:r>
      <w:r w:rsidR="5E754579" w:rsidRPr="666AB00D">
        <w:rPr>
          <w:color w:val="000000" w:themeColor="text1"/>
        </w:rPr>
        <w:t>on</w:t>
      </w:r>
      <w:r w:rsidR="4092BA8F" w:rsidRPr="666AB00D">
        <w:rPr>
          <w:color w:val="000000" w:themeColor="text1"/>
        </w:rPr>
        <w:t xml:space="preserve"> t</w:t>
      </w:r>
      <w:r w:rsidRPr="666AB00D">
        <w:rPr>
          <w:color w:val="000000" w:themeColor="text1"/>
        </w:rPr>
        <w:t>he “Information” page and</w:t>
      </w:r>
      <w:r w:rsidR="75B8C157" w:rsidRPr="666AB00D">
        <w:rPr>
          <w:color w:val="000000" w:themeColor="text1"/>
        </w:rPr>
        <w:t xml:space="preserve"> the</w:t>
      </w:r>
      <w:r w:rsidRPr="666AB00D">
        <w:rPr>
          <w:color w:val="000000" w:themeColor="text1"/>
        </w:rPr>
        <w:t xml:space="preserve"> microcopies</w:t>
      </w:r>
      <w:r w:rsidR="694B4400" w:rsidRPr="666AB00D">
        <w:rPr>
          <w:color w:val="000000" w:themeColor="text1"/>
        </w:rPr>
        <w:t xml:space="preserve"> that</w:t>
      </w:r>
      <w:r w:rsidR="576B7007" w:rsidRPr="666AB00D">
        <w:rPr>
          <w:color w:val="000000" w:themeColor="text1"/>
        </w:rPr>
        <w:t xml:space="preserve"> are</w:t>
      </w:r>
      <w:r w:rsidRPr="666AB00D">
        <w:rPr>
          <w:color w:val="000000" w:themeColor="text1"/>
        </w:rPr>
        <w:t xml:space="preserve"> </w:t>
      </w:r>
      <w:r w:rsidR="44E74620" w:rsidRPr="666AB00D">
        <w:rPr>
          <w:color w:val="000000" w:themeColor="text1"/>
        </w:rPr>
        <w:t xml:space="preserve">included throughout the application. All </w:t>
      </w:r>
      <w:r w:rsidR="4F490E16" w:rsidRPr="666AB00D">
        <w:rPr>
          <w:color w:val="000000" w:themeColor="text1"/>
        </w:rPr>
        <w:t>i</w:t>
      </w:r>
      <w:r w:rsidRPr="666AB00D">
        <w:rPr>
          <w:color w:val="000000" w:themeColor="text1"/>
        </w:rPr>
        <w:t>nformation is presented in text form</w:t>
      </w:r>
      <w:r w:rsidR="4BF93895" w:rsidRPr="666AB00D">
        <w:rPr>
          <w:color w:val="000000" w:themeColor="text1"/>
        </w:rPr>
        <w:t>, meaning n</w:t>
      </w:r>
      <w:r w:rsidRPr="666AB00D">
        <w:rPr>
          <w:color w:val="000000" w:themeColor="text1"/>
        </w:rPr>
        <w:t>o images are used for text content</w:t>
      </w:r>
      <w:r w:rsidR="5232438C" w:rsidRPr="666AB00D">
        <w:rPr>
          <w:color w:val="000000" w:themeColor="text1"/>
        </w:rPr>
        <w:t xml:space="preserve">. </w:t>
      </w:r>
      <w:r w:rsidRPr="666AB00D">
        <w:rPr>
          <w:color w:val="000000" w:themeColor="text1"/>
        </w:rPr>
        <w:t>Users can</w:t>
      </w:r>
      <w:r w:rsidR="450707CB" w:rsidRPr="666AB00D">
        <w:rPr>
          <w:color w:val="000000" w:themeColor="text1"/>
        </w:rPr>
        <w:t xml:space="preserve"> also</w:t>
      </w:r>
      <w:r w:rsidRPr="666AB00D">
        <w:rPr>
          <w:color w:val="000000" w:themeColor="text1"/>
        </w:rPr>
        <w:t xml:space="preserve"> manipulate text size and device orientation without loss of content or function</w:t>
      </w:r>
      <w:r w:rsidR="06E5C81A" w:rsidRPr="666AB00D">
        <w:rPr>
          <w:color w:val="000000" w:themeColor="text1"/>
        </w:rPr>
        <w:t xml:space="preserve">. </w:t>
      </w:r>
      <w:r w:rsidR="236B9C0E" w:rsidRPr="666AB00D">
        <w:rPr>
          <w:color w:val="000000" w:themeColor="text1"/>
        </w:rPr>
        <w:t xml:space="preserve">We used </w:t>
      </w:r>
      <w:r w:rsidR="48C2394A" w:rsidRPr="666AB00D">
        <w:rPr>
          <w:color w:val="000000" w:themeColor="text1"/>
        </w:rPr>
        <w:t>iOS</w:t>
      </w:r>
      <w:r w:rsidRPr="666AB00D">
        <w:rPr>
          <w:color w:val="000000" w:themeColor="text1"/>
        </w:rPr>
        <w:t xml:space="preserve"> settings to </w:t>
      </w:r>
      <w:r w:rsidR="4F86DE2E" w:rsidRPr="666AB00D">
        <w:rPr>
          <w:color w:val="000000" w:themeColor="text1"/>
        </w:rPr>
        <w:t xml:space="preserve">resize </w:t>
      </w:r>
      <w:r w:rsidRPr="666AB00D">
        <w:rPr>
          <w:color w:val="000000" w:themeColor="text1"/>
        </w:rPr>
        <w:t xml:space="preserve">text and manipulate </w:t>
      </w:r>
      <w:r w:rsidR="58E4E9FA" w:rsidRPr="666AB00D">
        <w:rPr>
          <w:color w:val="000000" w:themeColor="text1"/>
        </w:rPr>
        <w:t xml:space="preserve">the </w:t>
      </w:r>
      <w:r w:rsidRPr="666AB00D">
        <w:rPr>
          <w:color w:val="000000" w:themeColor="text1"/>
        </w:rPr>
        <w:t>styling accordingly</w:t>
      </w:r>
      <w:r w:rsidR="4A82787F" w:rsidRPr="666AB00D">
        <w:rPr>
          <w:color w:val="000000" w:themeColor="text1"/>
        </w:rPr>
        <w:t>.</w:t>
      </w:r>
    </w:p>
    <w:p w14:paraId="34FE9690" w14:textId="3723B0D1" w:rsidR="666AB00D" w:rsidRDefault="666AB00D" w:rsidP="666AB00D">
      <w:pPr>
        <w:rPr>
          <w:color w:val="000000" w:themeColor="text1"/>
        </w:rPr>
      </w:pPr>
    </w:p>
    <w:p w14:paraId="47F25663" w14:textId="5992B6E0" w:rsidR="00B85472" w:rsidRPr="00B85472" w:rsidRDefault="044BBF3F" w:rsidP="666AB00D">
      <w:pPr>
        <w:rPr>
          <w:color w:val="000000" w:themeColor="text1"/>
        </w:rPr>
      </w:pPr>
      <w:r w:rsidRPr="666AB00D">
        <w:rPr>
          <w:color w:val="000000" w:themeColor="text1"/>
        </w:rPr>
        <w:t>Each page has a heading and is accessible in two different ways</w:t>
      </w:r>
      <w:r w:rsidR="692BCEEF" w:rsidRPr="666AB00D">
        <w:rPr>
          <w:color w:val="000000" w:themeColor="text1"/>
        </w:rPr>
        <w:t>. For example, c</w:t>
      </w:r>
      <w:r w:rsidRPr="666AB00D">
        <w:rPr>
          <w:color w:val="000000" w:themeColor="text1"/>
        </w:rPr>
        <w:t>lick</w:t>
      </w:r>
      <w:r w:rsidR="62D6AAB7" w:rsidRPr="666AB00D">
        <w:rPr>
          <w:color w:val="000000" w:themeColor="text1"/>
        </w:rPr>
        <w:t>ing the</w:t>
      </w:r>
      <w:r w:rsidRPr="666AB00D">
        <w:rPr>
          <w:color w:val="000000" w:themeColor="text1"/>
        </w:rPr>
        <w:t xml:space="preserve"> “Back” button or swip</w:t>
      </w:r>
      <w:r w:rsidR="42E11255" w:rsidRPr="666AB00D">
        <w:rPr>
          <w:color w:val="000000" w:themeColor="text1"/>
        </w:rPr>
        <w:t>ing</w:t>
      </w:r>
      <w:r w:rsidRPr="666AB00D">
        <w:rPr>
          <w:color w:val="000000" w:themeColor="text1"/>
        </w:rPr>
        <w:t xml:space="preserve"> right to </w:t>
      </w:r>
      <w:r w:rsidR="60793E36" w:rsidRPr="666AB00D">
        <w:rPr>
          <w:color w:val="000000" w:themeColor="text1"/>
        </w:rPr>
        <w:t xml:space="preserve">will </w:t>
      </w:r>
      <w:r w:rsidRPr="666AB00D">
        <w:rPr>
          <w:color w:val="000000" w:themeColor="text1"/>
        </w:rPr>
        <w:t>navigate</w:t>
      </w:r>
      <w:r w:rsidR="1781F73F" w:rsidRPr="666AB00D">
        <w:rPr>
          <w:color w:val="000000" w:themeColor="text1"/>
        </w:rPr>
        <w:t xml:space="preserve"> the user</w:t>
      </w:r>
      <w:r w:rsidRPr="666AB00D">
        <w:rPr>
          <w:color w:val="000000" w:themeColor="text1"/>
        </w:rPr>
        <w:t xml:space="preserve"> from the “Apple” page to the home page</w:t>
      </w:r>
      <w:r w:rsidR="79A233AC" w:rsidRPr="666AB00D">
        <w:rPr>
          <w:color w:val="000000" w:themeColor="text1"/>
        </w:rPr>
        <w:t>.</w:t>
      </w:r>
      <w:r w:rsidR="56350FDB" w:rsidRPr="666AB00D">
        <w:rPr>
          <w:color w:val="000000" w:themeColor="text1"/>
        </w:rPr>
        <w:t xml:space="preserve"> </w:t>
      </w:r>
      <w:r w:rsidRPr="666AB00D">
        <w:rPr>
          <w:color w:val="000000" w:themeColor="text1"/>
        </w:rPr>
        <w:t>The risk of all input errors is reduced</w:t>
      </w:r>
      <w:r w:rsidR="544BEBD6" w:rsidRPr="666AB00D">
        <w:rPr>
          <w:color w:val="000000" w:themeColor="text1"/>
        </w:rPr>
        <w:t xml:space="preserve"> with</w:t>
      </w:r>
      <w:r w:rsidRPr="666AB00D">
        <w:rPr>
          <w:color w:val="000000" w:themeColor="text1"/>
        </w:rPr>
        <w:t xml:space="preserve"> the </w:t>
      </w:r>
      <w:r w:rsidR="56388D3B" w:rsidRPr="666AB00D">
        <w:rPr>
          <w:color w:val="000000" w:themeColor="text1"/>
        </w:rPr>
        <w:t>iOS</w:t>
      </w:r>
      <w:r w:rsidRPr="666AB00D">
        <w:rPr>
          <w:color w:val="000000" w:themeColor="text1"/>
        </w:rPr>
        <w:t xml:space="preserve"> autocorrect feature </w:t>
      </w:r>
      <w:r w:rsidR="58303237" w:rsidRPr="666AB00D">
        <w:rPr>
          <w:color w:val="000000" w:themeColor="text1"/>
        </w:rPr>
        <w:t xml:space="preserve">and </w:t>
      </w:r>
      <w:r w:rsidR="2C9C7D0D" w:rsidRPr="666AB00D">
        <w:rPr>
          <w:color w:val="000000" w:themeColor="text1"/>
        </w:rPr>
        <w:t>the</w:t>
      </w:r>
      <w:r w:rsidRPr="666AB00D">
        <w:rPr>
          <w:color w:val="000000" w:themeColor="text1"/>
        </w:rPr>
        <w:t xml:space="preserve"> placeholder in the textbox </w:t>
      </w:r>
      <w:r w:rsidR="7F0AEF43" w:rsidRPr="666AB00D">
        <w:rPr>
          <w:color w:val="000000" w:themeColor="text1"/>
        </w:rPr>
        <w:t>“</w:t>
      </w:r>
      <w:r w:rsidRPr="666AB00D">
        <w:rPr>
          <w:color w:val="000000" w:themeColor="text1"/>
        </w:rPr>
        <w:t>Example: Apple</w:t>
      </w:r>
      <w:r w:rsidR="03322A36" w:rsidRPr="666AB00D">
        <w:rPr>
          <w:color w:val="000000" w:themeColor="text1"/>
        </w:rPr>
        <w:t>”</w:t>
      </w:r>
      <w:r w:rsidRPr="666AB00D">
        <w:rPr>
          <w:color w:val="000000" w:themeColor="text1"/>
        </w:rPr>
        <w:t xml:space="preserve"> for the “Add Company” page</w:t>
      </w:r>
      <w:r w:rsidR="1E8F0B14" w:rsidRPr="666AB00D">
        <w:rPr>
          <w:color w:val="000000" w:themeColor="text1"/>
        </w:rPr>
        <w:t>.</w:t>
      </w:r>
    </w:p>
    <w:p w14:paraId="10C05F81" w14:textId="28A3943D" w:rsidR="00B85472" w:rsidRPr="00B85472" w:rsidRDefault="00B85472" w:rsidP="00B85472">
      <w:r>
        <w:br/>
      </w:r>
    </w:p>
    <w:p w14:paraId="2FE1F644" w14:textId="00A06A4F" w:rsidR="00B85472" w:rsidRPr="00B85472" w:rsidRDefault="044BBF3F" w:rsidP="00B85472">
      <w:r w:rsidRPr="666AB00D">
        <w:rPr>
          <w:rFonts w:ascii="Arial" w:eastAsia="Arial" w:hAnsi="Arial" w:cs="Arial"/>
          <w:b/>
          <w:bCs/>
          <w:color w:val="000000" w:themeColor="text1"/>
          <w:sz w:val="40"/>
          <w:szCs w:val="40"/>
        </w:rPr>
        <w:t>WCAG Compliance Checklist:</w:t>
      </w:r>
      <w:r w:rsidRPr="666AB00D">
        <w:rPr>
          <w:rFonts w:ascii="Arial" w:eastAsia="Arial" w:hAnsi="Arial" w:cs="Arial"/>
          <w:color w:val="000000" w:themeColor="text1"/>
          <w:sz w:val="40"/>
          <w:szCs w:val="40"/>
        </w:rPr>
        <w:t xml:space="preserve"> </w:t>
      </w:r>
    </w:p>
    <w:p w14:paraId="13CFF532" w14:textId="42BD9773" w:rsidR="00B85472" w:rsidRPr="00B85472" w:rsidRDefault="044BBF3F" w:rsidP="00B85472">
      <w:r w:rsidRPr="666AB00D">
        <w:rPr>
          <w:rFonts w:ascii="Arial" w:eastAsia="Arial" w:hAnsi="Arial" w:cs="Arial"/>
          <w:color w:val="000000" w:themeColor="text1"/>
          <w:sz w:val="26"/>
          <w:szCs w:val="26"/>
        </w:rPr>
        <w:t xml:space="preserve"> </w:t>
      </w:r>
    </w:p>
    <w:p w14:paraId="526A61FE" w14:textId="6685F4BF" w:rsidR="00B85472" w:rsidRPr="00B85472" w:rsidRDefault="044BBF3F" w:rsidP="669B8260">
      <w:pPr>
        <w:jc w:val="center"/>
      </w:pPr>
      <w:r w:rsidRPr="666AB00D">
        <w:rPr>
          <w:rFonts w:ascii="Arial" w:eastAsia="Arial" w:hAnsi="Arial" w:cs="Arial"/>
          <w:b/>
          <w:bCs/>
          <w:color w:val="646464"/>
          <w:sz w:val="26"/>
          <w:szCs w:val="26"/>
        </w:rPr>
        <w:t>WCAG Checklist Level A (Beginner)</w:t>
      </w:r>
      <w:r w:rsidRPr="666AB00D">
        <w:rPr>
          <w:rFonts w:ascii="Arial" w:eastAsia="Arial" w:hAnsi="Arial" w:cs="Arial"/>
          <w:color w:val="646464"/>
          <w:sz w:val="26"/>
          <w:szCs w:val="26"/>
        </w:rPr>
        <w:t xml:space="preserve"> </w:t>
      </w:r>
    </w:p>
    <w:tbl>
      <w:tblPr>
        <w:tblStyle w:val="TableGrid"/>
        <w:tblW w:w="0" w:type="auto"/>
        <w:tblLayout w:type="fixed"/>
        <w:tblLook w:val="06A0" w:firstRow="1" w:lastRow="0" w:firstColumn="1" w:lastColumn="0" w:noHBand="1" w:noVBand="1"/>
      </w:tblPr>
      <w:tblGrid>
        <w:gridCol w:w="4530"/>
        <w:gridCol w:w="4530"/>
      </w:tblGrid>
      <w:tr w:rsidR="669B8260" w14:paraId="0DDCCF38"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AABBF1" w14:textId="0157CD05" w:rsidR="669B8260" w:rsidRDefault="669B8260" w:rsidP="669B8260">
            <w:pPr>
              <w:jc w:val="center"/>
            </w:pPr>
            <w:r w:rsidRPr="669B8260">
              <w:rPr>
                <w:rFonts w:ascii="Calibri" w:eastAsia="Calibri" w:hAnsi="Calibri" w:cs="Calibri"/>
                <w:b/>
                <w:bCs/>
                <w:color w:val="000000" w:themeColor="text1"/>
              </w:rPr>
              <w:t>Guideline</w:t>
            </w:r>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F54BE6" w14:textId="14A4124B" w:rsidR="669B8260" w:rsidRDefault="669B8260" w:rsidP="669B8260">
            <w:pPr>
              <w:jc w:val="center"/>
            </w:pPr>
            <w:r w:rsidRPr="669B8260">
              <w:rPr>
                <w:rFonts w:ascii="Calibri" w:eastAsia="Calibri" w:hAnsi="Calibri" w:cs="Calibri"/>
                <w:b/>
                <w:bCs/>
                <w:color w:val="000000" w:themeColor="text1"/>
              </w:rPr>
              <w:t>Summary</w:t>
            </w:r>
            <w:r w:rsidRPr="669B8260">
              <w:rPr>
                <w:rFonts w:ascii="Calibri" w:eastAsia="Calibri" w:hAnsi="Calibri" w:cs="Calibri"/>
                <w:color w:val="000000" w:themeColor="text1"/>
              </w:rPr>
              <w:t xml:space="preserve"> </w:t>
            </w:r>
          </w:p>
        </w:tc>
      </w:tr>
      <w:tr w:rsidR="669B8260" w14:paraId="767B22F3"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ACB0B3" w14:textId="375AD7EF" w:rsidR="669B8260" w:rsidRDefault="669B8260" w:rsidP="669B8260">
            <w:pPr>
              <w:jc w:val="center"/>
            </w:pPr>
            <w:r w:rsidRPr="669B8260">
              <w:rPr>
                <w:rFonts w:ascii="Calibri" w:eastAsia="Calibri" w:hAnsi="Calibri" w:cs="Calibri"/>
                <w:b/>
                <w:bCs/>
                <w:color w:val="FF0000"/>
              </w:rPr>
              <w:t xml:space="preserve">N/A </w:t>
            </w:r>
            <w:hyperlink r:id="rId39">
              <w:r w:rsidRPr="669B8260">
                <w:rPr>
                  <w:rStyle w:val="Hyperlink"/>
                  <w:rFonts w:ascii="Calibri" w:eastAsia="Calibri" w:hAnsi="Calibri" w:cs="Calibri"/>
                </w:rPr>
                <w:t>1.1.1 – Non-text Content</w:t>
              </w:r>
            </w:hyperlink>
            <w:r w:rsidRPr="669B8260">
              <w:rPr>
                <w:rFonts w:ascii="Calibri" w:eastAsia="Calibri" w:hAnsi="Calibri" w:cs="Calibri"/>
                <w:color w:val="0070C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3E3A71" w14:textId="42C18A9B" w:rsidR="669B8260" w:rsidRDefault="669B8260" w:rsidP="669B8260">
            <w:pPr>
              <w:jc w:val="center"/>
            </w:pPr>
            <w:r w:rsidRPr="669B8260">
              <w:rPr>
                <w:rFonts w:ascii="Calibri" w:eastAsia="Calibri" w:hAnsi="Calibri" w:cs="Calibri"/>
                <w:color w:val="000000" w:themeColor="text1"/>
              </w:rPr>
              <w:t xml:space="preserve">Provide text alternatives for non-text content that serves the same purpose. </w:t>
            </w:r>
          </w:p>
        </w:tc>
      </w:tr>
      <w:tr w:rsidR="669B8260" w14:paraId="71239515"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0079D3" w14:textId="4952769D" w:rsidR="669B8260" w:rsidRDefault="669B8260" w:rsidP="669B8260">
            <w:pPr>
              <w:jc w:val="center"/>
            </w:pPr>
            <w:r w:rsidRPr="669B8260">
              <w:rPr>
                <w:rFonts w:ascii="Calibri" w:eastAsia="Calibri" w:hAnsi="Calibri" w:cs="Calibri"/>
                <w:b/>
                <w:bCs/>
                <w:color w:val="FF0000"/>
              </w:rPr>
              <w:t xml:space="preserve">N/A </w:t>
            </w:r>
            <w:hyperlink r:id="rId40">
              <w:r w:rsidRPr="669B8260">
                <w:rPr>
                  <w:rStyle w:val="Hyperlink"/>
                  <w:rFonts w:ascii="Calibri" w:eastAsia="Calibri" w:hAnsi="Calibri" w:cs="Calibri"/>
                </w:rPr>
                <w:t>1.2.1 – Audio-only and Video-only (Pre-recorded)</w:t>
              </w:r>
            </w:hyperlink>
            <w:r w:rsidRPr="669B8260">
              <w:rPr>
                <w:rFonts w:ascii="Calibri" w:eastAsia="Calibri" w:hAnsi="Calibri" w:cs="Calibri"/>
                <w:color w:val="0070C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E052A8" w14:textId="2115D939" w:rsidR="669B8260" w:rsidRDefault="669B8260" w:rsidP="669B8260">
            <w:pPr>
              <w:jc w:val="center"/>
            </w:pPr>
            <w:r w:rsidRPr="669B8260">
              <w:rPr>
                <w:rFonts w:ascii="Calibri" w:eastAsia="Calibri" w:hAnsi="Calibri" w:cs="Calibri"/>
                <w:color w:val="000000" w:themeColor="text1"/>
              </w:rPr>
              <w:t xml:space="preserve">Provide an alternative to video-only and audio-only content. </w:t>
            </w:r>
          </w:p>
        </w:tc>
      </w:tr>
      <w:tr w:rsidR="669B8260" w14:paraId="2C5D1656"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E96778" w14:textId="37A263D3" w:rsidR="669B8260" w:rsidRDefault="669B8260" w:rsidP="669B8260">
            <w:pPr>
              <w:jc w:val="center"/>
            </w:pPr>
            <w:r w:rsidRPr="669B8260">
              <w:rPr>
                <w:rFonts w:ascii="Calibri" w:eastAsia="Calibri" w:hAnsi="Calibri" w:cs="Calibri"/>
                <w:b/>
                <w:bCs/>
                <w:color w:val="FF0000"/>
              </w:rPr>
              <w:t xml:space="preserve">N/A </w:t>
            </w:r>
            <w:r w:rsidRPr="669B8260">
              <w:rPr>
                <w:rFonts w:ascii="Calibri" w:eastAsia="Calibri" w:hAnsi="Calibri" w:cs="Calibri"/>
                <w:color w:val="000000" w:themeColor="text1"/>
                <w:sz w:val="22"/>
                <w:szCs w:val="22"/>
              </w:rPr>
              <w:t xml:space="preserve"> </w:t>
            </w:r>
            <w:hyperlink r:id="rId41">
              <w:r w:rsidRPr="669B8260">
                <w:rPr>
                  <w:rStyle w:val="Hyperlink"/>
                  <w:rFonts w:ascii="Calibri" w:eastAsia="Calibri" w:hAnsi="Calibri" w:cs="Calibri"/>
                </w:rPr>
                <w:t>1.2.2 – Captions (Pre-recorded)</w:t>
              </w:r>
            </w:hyperlink>
            <w:r w:rsidRPr="669B8260">
              <w:rPr>
                <w:rFonts w:ascii="Calibri" w:eastAsia="Calibri" w:hAnsi="Calibri" w:cs="Calibri"/>
                <w:color w:val="0070C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EF8545" w14:textId="7E2C875C" w:rsidR="669B8260" w:rsidRDefault="669B8260" w:rsidP="669B8260">
            <w:pPr>
              <w:jc w:val="center"/>
            </w:pPr>
            <w:r w:rsidRPr="669B8260">
              <w:rPr>
                <w:rFonts w:ascii="Calibri" w:eastAsia="Calibri" w:hAnsi="Calibri" w:cs="Calibri"/>
                <w:color w:val="000000" w:themeColor="text1"/>
              </w:rPr>
              <w:t xml:space="preserve">Provide captions for videos with audio. </w:t>
            </w:r>
          </w:p>
        </w:tc>
      </w:tr>
      <w:tr w:rsidR="669B8260" w14:paraId="2471F5F2"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B49859" w14:textId="2E790A2A" w:rsidR="669B8260" w:rsidRDefault="669B8260" w:rsidP="669B8260">
            <w:pPr>
              <w:jc w:val="center"/>
            </w:pPr>
            <w:r w:rsidRPr="669B8260">
              <w:rPr>
                <w:rFonts w:ascii="Calibri" w:eastAsia="Calibri" w:hAnsi="Calibri" w:cs="Calibri"/>
                <w:b/>
                <w:bCs/>
                <w:color w:val="FF0000"/>
              </w:rPr>
              <w:t xml:space="preserve">N/A  </w:t>
            </w:r>
            <w:hyperlink r:id="rId42">
              <w:r w:rsidRPr="669B8260">
                <w:rPr>
                  <w:rStyle w:val="Hyperlink"/>
                  <w:rFonts w:ascii="Calibri" w:eastAsia="Calibri" w:hAnsi="Calibri" w:cs="Calibri"/>
                </w:rPr>
                <w:t>1.2.3 – Audio Description or Media Alternative (Pre-recorded)</w:t>
              </w:r>
            </w:hyperlink>
            <w:r w:rsidRPr="669B8260">
              <w:rPr>
                <w:rFonts w:ascii="Calibri" w:eastAsia="Calibri" w:hAnsi="Calibri" w:cs="Calibri"/>
                <w:color w:val="0070C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FDDCCC" w14:textId="23CFCFAD" w:rsidR="669B8260" w:rsidRDefault="669B8260" w:rsidP="669B8260">
            <w:pPr>
              <w:jc w:val="center"/>
            </w:pPr>
            <w:r w:rsidRPr="669B8260">
              <w:rPr>
                <w:rFonts w:ascii="Calibri" w:eastAsia="Calibri" w:hAnsi="Calibri" w:cs="Calibri"/>
                <w:color w:val="000000" w:themeColor="text1"/>
              </w:rPr>
              <w:t xml:space="preserve">Provide audio description or text transcript for videos with sound. </w:t>
            </w:r>
          </w:p>
        </w:tc>
      </w:tr>
      <w:tr w:rsidR="669B8260" w14:paraId="670A8DDE"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16E8EA" w14:textId="15A6AB17" w:rsidR="669B8260" w:rsidRDefault="669B8260" w:rsidP="669B8260">
            <w:pPr>
              <w:jc w:val="center"/>
            </w:pPr>
            <w:r w:rsidRPr="669B8260">
              <w:rPr>
                <w:rFonts w:ascii="Calibri" w:eastAsia="Calibri" w:hAnsi="Calibri" w:cs="Calibri"/>
                <w:color w:val="000000" w:themeColor="text1"/>
                <w:sz w:val="22"/>
                <w:szCs w:val="22"/>
              </w:rPr>
              <w:t xml:space="preserve">✔ </w:t>
            </w:r>
            <w:hyperlink r:id="rId43">
              <w:r w:rsidRPr="669B8260">
                <w:rPr>
                  <w:rStyle w:val="Hyperlink"/>
                  <w:rFonts w:ascii="Calibri" w:eastAsia="Calibri" w:hAnsi="Calibri" w:cs="Calibri"/>
                </w:rPr>
                <w:t>1.3.1 – Info and Relationships</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24F9EA" w14:textId="5136F7E0" w:rsidR="669B8260" w:rsidRDefault="669B8260" w:rsidP="669B8260">
            <w:pPr>
              <w:jc w:val="center"/>
            </w:pPr>
            <w:r w:rsidRPr="669B8260">
              <w:rPr>
                <w:rFonts w:ascii="Calibri" w:eastAsia="Calibri" w:hAnsi="Calibri" w:cs="Calibri"/>
                <w:color w:val="000000" w:themeColor="text1"/>
              </w:rPr>
              <w:t xml:space="preserve">Content, structure and relationships can be programmatically determined. </w:t>
            </w:r>
          </w:p>
        </w:tc>
      </w:tr>
      <w:tr w:rsidR="669B8260" w14:paraId="609B9158"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0BA6AF" w14:textId="3B897390" w:rsidR="669B8260" w:rsidRDefault="669B8260" w:rsidP="669B8260">
            <w:pPr>
              <w:jc w:val="center"/>
            </w:pPr>
            <w:r w:rsidRPr="669B8260">
              <w:rPr>
                <w:rFonts w:ascii="Calibri" w:eastAsia="Calibri" w:hAnsi="Calibri" w:cs="Calibri"/>
                <w:color w:val="000000" w:themeColor="text1"/>
                <w:sz w:val="22"/>
                <w:szCs w:val="22"/>
              </w:rPr>
              <w:t xml:space="preserve">✔ </w:t>
            </w:r>
            <w:hyperlink r:id="rId44">
              <w:r w:rsidRPr="669B8260">
                <w:rPr>
                  <w:rStyle w:val="Hyperlink"/>
                  <w:rFonts w:ascii="Calibri" w:eastAsia="Calibri" w:hAnsi="Calibri" w:cs="Calibri"/>
                </w:rPr>
                <w:t>1.3.2 – Meaningful Sequence</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123A90" w14:textId="61356C28" w:rsidR="669B8260" w:rsidRDefault="669B8260" w:rsidP="669B8260">
            <w:pPr>
              <w:jc w:val="center"/>
            </w:pPr>
            <w:r w:rsidRPr="669B8260">
              <w:rPr>
                <w:rFonts w:ascii="Calibri" w:eastAsia="Calibri" w:hAnsi="Calibri" w:cs="Calibri"/>
                <w:color w:val="000000" w:themeColor="text1"/>
              </w:rPr>
              <w:t xml:space="preserve">Present content in a meaningful order. </w:t>
            </w:r>
          </w:p>
        </w:tc>
      </w:tr>
      <w:tr w:rsidR="669B8260" w14:paraId="5D4158B6"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5E9848" w14:textId="5B34FEA9" w:rsidR="669B8260" w:rsidRDefault="669B8260" w:rsidP="669B8260">
            <w:pPr>
              <w:jc w:val="center"/>
            </w:pPr>
            <w:r w:rsidRPr="669B8260">
              <w:rPr>
                <w:rFonts w:ascii="Calibri" w:eastAsia="Calibri" w:hAnsi="Calibri" w:cs="Calibri"/>
                <w:color w:val="000000" w:themeColor="text1"/>
                <w:sz w:val="22"/>
                <w:szCs w:val="22"/>
              </w:rPr>
              <w:t xml:space="preserve">✔ </w:t>
            </w:r>
            <w:hyperlink r:id="rId45">
              <w:r w:rsidRPr="669B8260">
                <w:rPr>
                  <w:rStyle w:val="Hyperlink"/>
                  <w:rFonts w:ascii="Calibri" w:eastAsia="Calibri" w:hAnsi="Calibri" w:cs="Calibri"/>
                </w:rPr>
                <w:t>1.3.3 – Sensory Characteristics</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73471D" w14:textId="6202EAAB" w:rsidR="669B8260" w:rsidRDefault="669B8260" w:rsidP="669B8260">
            <w:pPr>
              <w:jc w:val="center"/>
            </w:pPr>
            <w:r w:rsidRPr="669B8260">
              <w:rPr>
                <w:rFonts w:ascii="Calibri" w:eastAsia="Calibri" w:hAnsi="Calibri" w:cs="Calibri"/>
                <w:color w:val="000000" w:themeColor="text1"/>
              </w:rPr>
              <w:t xml:space="preserve">Instructions don’t rely solely on sensory characteristics. </w:t>
            </w:r>
          </w:p>
        </w:tc>
      </w:tr>
      <w:tr w:rsidR="669B8260" w14:paraId="0112B27A"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132B98" w14:textId="3873618C" w:rsidR="669B8260" w:rsidRDefault="669B8260" w:rsidP="669B8260">
            <w:pPr>
              <w:jc w:val="center"/>
            </w:pPr>
            <w:r w:rsidRPr="669B8260">
              <w:rPr>
                <w:rFonts w:ascii="Calibri" w:eastAsia="Calibri" w:hAnsi="Calibri" w:cs="Calibri"/>
                <w:color w:val="000000" w:themeColor="text1"/>
                <w:sz w:val="22"/>
                <w:szCs w:val="22"/>
              </w:rPr>
              <w:t xml:space="preserve">✔ </w:t>
            </w:r>
            <w:hyperlink r:id="rId46">
              <w:r w:rsidRPr="669B8260">
                <w:rPr>
                  <w:rStyle w:val="Hyperlink"/>
                  <w:rFonts w:ascii="Calibri" w:eastAsia="Calibri" w:hAnsi="Calibri" w:cs="Calibri"/>
                </w:rPr>
                <w:t>1.4.1 – Use of Color</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6B71F5" w14:textId="64DF48C6" w:rsidR="669B8260" w:rsidRDefault="669B8260" w:rsidP="669B8260">
            <w:pPr>
              <w:jc w:val="center"/>
            </w:pPr>
            <w:r w:rsidRPr="669B8260">
              <w:rPr>
                <w:rFonts w:ascii="Calibri" w:eastAsia="Calibri" w:hAnsi="Calibri" w:cs="Calibri"/>
                <w:color w:val="000000" w:themeColor="text1"/>
              </w:rPr>
              <w:t xml:space="preserve">Don’t use presentation that relies solely on color. </w:t>
            </w:r>
          </w:p>
        </w:tc>
      </w:tr>
      <w:tr w:rsidR="669B8260" w14:paraId="199C9F8C"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21A8A4" w14:textId="265287F6" w:rsidR="669B8260" w:rsidRDefault="669B8260" w:rsidP="669B8260">
            <w:pPr>
              <w:jc w:val="center"/>
            </w:pPr>
            <w:r w:rsidRPr="669B8260">
              <w:rPr>
                <w:rFonts w:ascii="Calibri" w:eastAsia="Calibri" w:hAnsi="Calibri" w:cs="Calibri"/>
                <w:color w:val="000000" w:themeColor="text1"/>
                <w:sz w:val="22"/>
                <w:szCs w:val="22"/>
              </w:rPr>
              <w:t xml:space="preserve">✔ </w:t>
            </w:r>
            <w:hyperlink r:id="rId47">
              <w:r w:rsidRPr="669B8260">
                <w:rPr>
                  <w:rStyle w:val="Hyperlink"/>
                  <w:rFonts w:ascii="Calibri" w:eastAsia="Calibri" w:hAnsi="Calibri" w:cs="Calibri"/>
                </w:rPr>
                <w:t>1.4.2 – Audio Control</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D0A5DF" w14:textId="3C67E1FB" w:rsidR="669B8260" w:rsidRDefault="669B8260" w:rsidP="669B8260">
            <w:pPr>
              <w:jc w:val="center"/>
            </w:pPr>
            <w:r w:rsidRPr="669B8260">
              <w:rPr>
                <w:rFonts w:ascii="Calibri" w:eastAsia="Calibri" w:hAnsi="Calibri" w:cs="Calibri"/>
                <w:color w:val="000000" w:themeColor="text1"/>
              </w:rPr>
              <w:t xml:space="preserve">Don’t play audio automatically. </w:t>
            </w:r>
          </w:p>
        </w:tc>
      </w:tr>
      <w:tr w:rsidR="669B8260" w14:paraId="56A4E09C"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927CBC" w14:textId="56B324FE" w:rsidR="669B8260" w:rsidRDefault="669B8260" w:rsidP="669B8260">
            <w:pPr>
              <w:jc w:val="center"/>
            </w:pPr>
            <w:r w:rsidRPr="669B8260">
              <w:rPr>
                <w:rFonts w:ascii="Calibri" w:eastAsia="Calibri" w:hAnsi="Calibri" w:cs="Calibri"/>
                <w:color w:val="000000" w:themeColor="text1"/>
                <w:sz w:val="22"/>
                <w:szCs w:val="22"/>
              </w:rPr>
              <w:t xml:space="preserve">✔ </w:t>
            </w:r>
            <w:hyperlink r:id="rId48">
              <w:r w:rsidRPr="669B8260">
                <w:rPr>
                  <w:rStyle w:val="Hyperlink"/>
                  <w:rFonts w:ascii="Calibri" w:eastAsia="Calibri" w:hAnsi="Calibri" w:cs="Calibri"/>
                </w:rPr>
                <w:t>2.1.1 – Keyboard</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3A31EB" w14:textId="03E6FAF0" w:rsidR="669B8260" w:rsidRDefault="669B8260" w:rsidP="669B8260">
            <w:pPr>
              <w:jc w:val="center"/>
            </w:pPr>
            <w:r w:rsidRPr="669B8260">
              <w:rPr>
                <w:rFonts w:ascii="Calibri" w:eastAsia="Calibri" w:hAnsi="Calibri" w:cs="Calibri"/>
                <w:color w:val="000000" w:themeColor="text1"/>
              </w:rPr>
              <w:t xml:space="preserve">All functionality is accessible by keyboard with no specific timings. </w:t>
            </w:r>
          </w:p>
        </w:tc>
      </w:tr>
      <w:tr w:rsidR="669B8260" w14:paraId="60A7595F"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CDC066" w14:textId="0C791FA1"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00000" w:themeColor="text1"/>
                <w:sz w:val="22"/>
                <w:szCs w:val="22"/>
              </w:rPr>
              <w:t xml:space="preserve"> </w:t>
            </w:r>
            <w:hyperlink r:id="rId49">
              <w:r w:rsidRPr="669B8260">
                <w:rPr>
                  <w:rStyle w:val="Hyperlink"/>
                  <w:rFonts w:ascii="Calibri" w:eastAsia="Calibri" w:hAnsi="Calibri" w:cs="Calibri"/>
                </w:rPr>
                <w:t>2.1.2 – No Keyboard Trap</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998346" w14:textId="2814ADC8" w:rsidR="669B8260" w:rsidRDefault="669B8260" w:rsidP="669B8260">
            <w:pPr>
              <w:jc w:val="center"/>
            </w:pPr>
            <w:r w:rsidRPr="669B8260">
              <w:rPr>
                <w:rFonts w:ascii="Calibri" w:eastAsia="Calibri" w:hAnsi="Calibri" w:cs="Calibri"/>
                <w:color w:val="000000" w:themeColor="text1"/>
              </w:rPr>
              <w:t xml:space="preserve">Users can navigate to and from all content using a keyboard. </w:t>
            </w:r>
          </w:p>
        </w:tc>
      </w:tr>
      <w:tr w:rsidR="669B8260" w14:paraId="6BF0BFBC"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B0985A" w14:textId="3E021415"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50">
              <w:r w:rsidRPr="669B8260">
                <w:rPr>
                  <w:rStyle w:val="Hyperlink"/>
                  <w:rFonts w:ascii="Calibri" w:eastAsia="Calibri" w:hAnsi="Calibri" w:cs="Calibri"/>
                </w:rPr>
                <w:t>2.1.4 – Character Key Shortcuts</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377C02" w14:textId="3DB1A9D8" w:rsidR="669B8260" w:rsidRDefault="669B8260" w:rsidP="669B8260">
            <w:pPr>
              <w:jc w:val="center"/>
            </w:pPr>
            <w:r w:rsidRPr="669B8260">
              <w:rPr>
                <w:rFonts w:ascii="Calibri" w:eastAsia="Calibri" w:hAnsi="Calibri" w:cs="Calibri"/>
                <w:color w:val="000000" w:themeColor="text1"/>
              </w:rPr>
              <w:t xml:space="preserve">Allow users to turn off or remap single-key character shortcuts. </w:t>
            </w:r>
          </w:p>
        </w:tc>
      </w:tr>
      <w:tr w:rsidR="669B8260" w14:paraId="30B67D78"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70BC27" w14:textId="4088C25E"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51">
              <w:r w:rsidRPr="669B8260">
                <w:rPr>
                  <w:rStyle w:val="Hyperlink"/>
                  <w:rFonts w:ascii="Calibri" w:eastAsia="Calibri" w:hAnsi="Calibri" w:cs="Calibri"/>
                </w:rPr>
                <w:t>2.2.1 – Timing Adjustable</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3B6A71" w14:textId="63D6CA80" w:rsidR="669B8260" w:rsidRDefault="669B8260" w:rsidP="669B8260">
            <w:pPr>
              <w:jc w:val="center"/>
            </w:pPr>
            <w:r w:rsidRPr="669B8260">
              <w:rPr>
                <w:rFonts w:ascii="Calibri" w:eastAsia="Calibri" w:hAnsi="Calibri" w:cs="Calibri"/>
                <w:color w:val="000000" w:themeColor="text1"/>
              </w:rPr>
              <w:t xml:space="preserve">Provide user controls to turn off, adjust or extend time limits. </w:t>
            </w:r>
          </w:p>
        </w:tc>
      </w:tr>
      <w:tr w:rsidR="669B8260" w14:paraId="73D19B51"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43A735" w14:textId="7620FA8A" w:rsidR="669B8260" w:rsidRDefault="669B8260" w:rsidP="669B8260">
            <w:pPr>
              <w:jc w:val="center"/>
            </w:pPr>
            <w:r w:rsidRPr="669B8260">
              <w:rPr>
                <w:rFonts w:ascii="Calibri" w:eastAsia="Calibri" w:hAnsi="Calibri" w:cs="Calibri"/>
                <w:color w:val="000000" w:themeColor="text1"/>
                <w:sz w:val="22"/>
                <w:szCs w:val="22"/>
              </w:rPr>
              <w:lastRenderedPageBreak/>
              <w:t xml:space="preserve">✔ </w:t>
            </w:r>
            <w:hyperlink r:id="rId52">
              <w:r w:rsidRPr="669B8260">
                <w:rPr>
                  <w:rStyle w:val="Hyperlink"/>
                  <w:rFonts w:ascii="Calibri" w:eastAsia="Calibri" w:hAnsi="Calibri" w:cs="Calibri"/>
                </w:rPr>
                <w:t>2.2.2 – Pause, Stop, Hide</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FE6B9F" w14:textId="3C5A6782" w:rsidR="669B8260" w:rsidRDefault="669B8260" w:rsidP="669B8260">
            <w:pPr>
              <w:jc w:val="center"/>
            </w:pPr>
            <w:r w:rsidRPr="669B8260">
              <w:rPr>
                <w:rFonts w:ascii="Calibri" w:eastAsia="Calibri" w:hAnsi="Calibri" w:cs="Calibri"/>
                <w:color w:val="000000" w:themeColor="text1"/>
              </w:rPr>
              <w:t xml:space="preserve">Provide user controls to pause, stop and hide moving and auto-updating content. </w:t>
            </w:r>
          </w:p>
        </w:tc>
      </w:tr>
      <w:tr w:rsidR="669B8260" w14:paraId="05E57C8D"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5B630D" w14:textId="0601B68A" w:rsidR="669B8260" w:rsidRDefault="669B8260" w:rsidP="669B8260">
            <w:pPr>
              <w:jc w:val="center"/>
            </w:pPr>
            <w:r w:rsidRPr="669B8260">
              <w:rPr>
                <w:rFonts w:ascii="Calibri" w:eastAsia="Calibri" w:hAnsi="Calibri" w:cs="Calibri"/>
                <w:color w:val="000000" w:themeColor="text1"/>
                <w:sz w:val="22"/>
                <w:szCs w:val="22"/>
              </w:rPr>
              <w:t xml:space="preserve">✔ </w:t>
            </w:r>
            <w:hyperlink r:id="rId53">
              <w:r w:rsidRPr="669B8260">
                <w:rPr>
                  <w:rStyle w:val="Hyperlink"/>
                  <w:rFonts w:ascii="Calibri" w:eastAsia="Calibri" w:hAnsi="Calibri" w:cs="Calibri"/>
                </w:rPr>
                <w:t>2.3.1 – Three Flashes or Below Threshold</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BDFC6F" w14:textId="5243A0B5" w:rsidR="669B8260" w:rsidRDefault="669B8260" w:rsidP="669B8260">
            <w:pPr>
              <w:jc w:val="center"/>
            </w:pPr>
            <w:r w:rsidRPr="669B8260">
              <w:rPr>
                <w:rFonts w:ascii="Calibri" w:eastAsia="Calibri" w:hAnsi="Calibri" w:cs="Calibri"/>
                <w:color w:val="000000" w:themeColor="text1"/>
              </w:rPr>
              <w:t xml:space="preserve">No content flashes more than three times per second. </w:t>
            </w:r>
          </w:p>
        </w:tc>
      </w:tr>
      <w:tr w:rsidR="669B8260" w14:paraId="21B9EDAF"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8F0DA8" w14:textId="33D9228C" w:rsidR="669B8260" w:rsidRDefault="669B8260" w:rsidP="669B8260">
            <w:pPr>
              <w:jc w:val="center"/>
            </w:pPr>
            <w:r w:rsidRPr="669B8260">
              <w:rPr>
                <w:rFonts w:ascii="Calibri" w:eastAsia="Calibri" w:hAnsi="Calibri" w:cs="Calibri"/>
                <w:color w:val="000000" w:themeColor="text1"/>
                <w:sz w:val="22"/>
                <w:szCs w:val="22"/>
              </w:rPr>
              <w:t xml:space="preserve">✔ </w:t>
            </w:r>
            <w:hyperlink r:id="rId54">
              <w:r w:rsidRPr="669B8260">
                <w:rPr>
                  <w:rStyle w:val="Hyperlink"/>
                  <w:rFonts w:ascii="Calibri" w:eastAsia="Calibri" w:hAnsi="Calibri" w:cs="Calibri"/>
                </w:rPr>
                <w:t>2.4.1 – Bypass Blocks</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F87176" w14:textId="24E32B2F" w:rsidR="669B8260" w:rsidRDefault="669B8260" w:rsidP="669B8260">
            <w:pPr>
              <w:jc w:val="center"/>
            </w:pPr>
            <w:r w:rsidRPr="669B8260">
              <w:rPr>
                <w:rFonts w:ascii="Calibri" w:eastAsia="Calibri" w:hAnsi="Calibri" w:cs="Calibri"/>
                <w:color w:val="000000" w:themeColor="text1"/>
              </w:rPr>
              <w:t xml:space="preserve">Provide a way for users to skip repeated blocks of content. </w:t>
            </w:r>
          </w:p>
        </w:tc>
      </w:tr>
      <w:tr w:rsidR="669B8260" w14:paraId="4CC415D1"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025943" w14:textId="5C332E3D" w:rsidR="669B8260" w:rsidRDefault="669B8260" w:rsidP="669B8260">
            <w:pPr>
              <w:jc w:val="center"/>
            </w:pPr>
            <w:r w:rsidRPr="669B8260">
              <w:rPr>
                <w:rFonts w:ascii="Calibri" w:eastAsia="Calibri" w:hAnsi="Calibri" w:cs="Calibri"/>
                <w:color w:val="000000" w:themeColor="text1"/>
                <w:sz w:val="22"/>
                <w:szCs w:val="22"/>
              </w:rPr>
              <w:t xml:space="preserve">✔ </w:t>
            </w:r>
            <w:hyperlink r:id="rId55">
              <w:r w:rsidRPr="669B8260">
                <w:rPr>
                  <w:rStyle w:val="Hyperlink"/>
                  <w:rFonts w:ascii="Calibri" w:eastAsia="Calibri" w:hAnsi="Calibri" w:cs="Calibri"/>
                </w:rPr>
                <w:t>2.4.2 – Page Titled</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930BF5" w14:textId="54141216" w:rsidR="669B8260" w:rsidRDefault="669B8260" w:rsidP="669B8260">
            <w:pPr>
              <w:jc w:val="center"/>
            </w:pPr>
            <w:r w:rsidRPr="669B8260">
              <w:rPr>
                <w:rFonts w:ascii="Calibri" w:eastAsia="Calibri" w:hAnsi="Calibri" w:cs="Calibri"/>
                <w:color w:val="000000" w:themeColor="text1"/>
              </w:rPr>
              <w:t xml:space="preserve">Use helpful and clear page titles. </w:t>
            </w:r>
          </w:p>
        </w:tc>
      </w:tr>
      <w:tr w:rsidR="669B8260" w14:paraId="78A7BF2B"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96B7C4" w14:textId="4C9B0FC5" w:rsidR="669B8260" w:rsidRDefault="669B8260" w:rsidP="669B8260">
            <w:pPr>
              <w:jc w:val="center"/>
            </w:pPr>
            <w:r w:rsidRPr="669B8260">
              <w:rPr>
                <w:rFonts w:ascii="Calibri" w:eastAsia="Calibri" w:hAnsi="Calibri" w:cs="Calibri"/>
                <w:color w:val="000000" w:themeColor="text1"/>
                <w:sz w:val="22"/>
                <w:szCs w:val="22"/>
              </w:rPr>
              <w:t xml:space="preserve">✔ </w:t>
            </w:r>
            <w:hyperlink r:id="rId56">
              <w:r w:rsidRPr="669B8260">
                <w:rPr>
                  <w:rStyle w:val="Hyperlink"/>
                  <w:rFonts w:ascii="Calibri" w:eastAsia="Calibri" w:hAnsi="Calibri" w:cs="Calibri"/>
                </w:rPr>
                <w:t>2.4.3 – Focus Order</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19F5A3" w14:textId="26419B7D" w:rsidR="669B8260" w:rsidRDefault="669B8260" w:rsidP="669B8260">
            <w:pPr>
              <w:jc w:val="center"/>
            </w:pPr>
            <w:r w:rsidRPr="669B8260">
              <w:rPr>
                <w:rFonts w:ascii="Calibri" w:eastAsia="Calibri" w:hAnsi="Calibri" w:cs="Calibri"/>
                <w:color w:val="000000" w:themeColor="text1"/>
              </w:rPr>
              <w:t xml:space="preserve">Components receive focus in a logical sequence. </w:t>
            </w:r>
          </w:p>
        </w:tc>
      </w:tr>
      <w:tr w:rsidR="669B8260" w14:paraId="144FB541"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8A59AA" w14:textId="4DDDE24C" w:rsidR="669B8260" w:rsidRDefault="669B8260" w:rsidP="669B8260">
            <w:pPr>
              <w:jc w:val="center"/>
            </w:pPr>
            <w:r w:rsidRPr="669B8260">
              <w:rPr>
                <w:rFonts w:ascii="Calibri" w:eastAsia="Calibri" w:hAnsi="Calibri" w:cs="Calibri"/>
                <w:color w:val="000000" w:themeColor="text1"/>
                <w:sz w:val="22"/>
                <w:szCs w:val="22"/>
              </w:rPr>
              <w:t xml:space="preserve">✔ </w:t>
            </w:r>
            <w:hyperlink r:id="rId57">
              <w:r w:rsidRPr="669B8260">
                <w:rPr>
                  <w:rStyle w:val="Hyperlink"/>
                  <w:rFonts w:ascii="Calibri" w:eastAsia="Calibri" w:hAnsi="Calibri" w:cs="Calibri"/>
                </w:rPr>
                <w:t>2.4.4 – Link Purpose (In Context)</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060307" w14:textId="4B311FE9" w:rsidR="669B8260" w:rsidRDefault="669B8260" w:rsidP="669B8260">
            <w:pPr>
              <w:jc w:val="center"/>
            </w:pPr>
            <w:r w:rsidRPr="669B8260">
              <w:rPr>
                <w:rFonts w:ascii="Calibri" w:eastAsia="Calibri" w:hAnsi="Calibri" w:cs="Calibri"/>
                <w:color w:val="000000" w:themeColor="text1"/>
              </w:rPr>
              <w:t xml:space="preserve">Every link’s purpose is clear from its text or context. </w:t>
            </w:r>
          </w:p>
        </w:tc>
      </w:tr>
      <w:tr w:rsidR="669B8260" w14:paraId="5F0EF868"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B3DCCC" w14:textId="0698C918"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00000" w:themeColor="text1"/>
                <w:sz w:val="22"/>
                <w:szCs w:val="22"/>
              </w:rPr>
              <w:t xml:space="preserve"> </w:t>
            </w:r>
            <w:hyperlink r:id="rId58">
              <w:r w:rsidRPr="669B8260">
                <w:rPr>
                  <w:rStyle w:val="Hyperlink"/>
                  <w:rFonts w:ascii="Calibri" w:eastAsia="Calibri" w:hAnsi="Calibri" w:cs="Calibri"/>
                </w:rPr>
                <w:t>2.4.7 – Focus Visible</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5FE4A0" w14:textId="356F64D8" w:rsidR="669B8260" w:rsidRDefault="669B8260" w:rsidP="669B8260">
            <w:pPr>
              <w:jc w:val="center"/>
            </w:pPr>
            <w:r w:rsidRPr="669B8260">
              <w:rPr>
                <w:rFonts w:ascii="Calibri" w:eastAsia="Calibri" w:hAnsi="Calibri" w:cs="Calibri"/>
                <w:color w:val="000000" w:themeColor="text1"/>
              </w:rPr>
              <w:t xml:space="preserve">Keyboard focus is visible when used. </w:t>
            </w:r>
          </w:p>
        </w:tc>
      </w:tr>
      <w:tr w:rsidR="669B8260" w14:paraId="6D02524C"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9259C7" w14:textId="086D3EDF" w:rsidR="669B8260" w:rsidRDefault="669B8260" w:rsidP="669B8260">
            <w:pPr>
              <w:jc w:val="center"/>
            </w:pPr>
            <w:r w:rsidRPr="669B8260">
              <w:rPr>
                <w:rFonts w:ascii="Calibri" w:eastAsia="Calibri" w:hAnsi="Calibri" w:cs="Calibri"/>
                <w:color w:val="000000" w:themeColor="text1"/>
                <w:sz w:val="22"/>
                <w:szCs w:val="22"/>
              </w:rPr>
              <w:t xml:space="preserve">✔ </w:t>
            </w:r>
            <w:hyperlink r:id="rId59">
              <w:r w:rsidRPr="669B8260">
                <w:rPr>
                  <w:rStyle w:val="Hyperlink"/>
                  <w:rFonts w:ascii="Calibri" w:eastAsia="Calibri" w:hAnsi="Calibri" w:cs="Calibri"/>
                </w:rPr>
                <w:t>3.1.1 – Language of Page</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EA210F" w14:textId="6EF9E076" w:rsidR="669B8260" w:rsidRDefault="669B8260" w:rsidP="669B8260">
            <w:pPr>
              <w:jc w:val="center"/>
            </w:pPr>
            <w:r w:rsidRPr="669B8260">
              <w:rPr>
                <w:rFonts w:ascii="Calibri" w:eastAsia="Calibri" w:hAnsi="Calibri" w:cs="Calibri"/>
                <w:color w:val="000000" w:themeColor="text1"/>
              </w:rPr>
              <w:t xml:space="preserve">Page has a language assigned </w:t>
            </w:r>
          </w:p>
        </w:tc>
      </w:tr>
      <w:tr w:rsidR="669B8260" w14:paraId="1717AA4B"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98A8E8" w14:textId="3CF8AB03" w:rsidR="669B8260" w:rsidRDefault="669B8260" w:rsidP="669B8260">
            <w:pPr>
              <w:jc w:val="center"/>
            </w:pPr>
            <w:r w:rsidRPr="669B8260">
              <w:rPr>
                <w:rFonts w:ascii="Calibri" w:eastAsia="Calibri" w:hAnsi="Calibri" w:cs="Calibri"/>
                <w:color w:val="000000" w:themeColor="text1"/>
                <w:sz w:val="22"/>
                <w:szCs w:val="22"/>
              </w:rPr>
              <w:t xml:space="preserve">✔ </w:t>
            </w:r>
            <w:hyperlink r:id="rId60">
              <w:r w:rsidRPr="669B8260">
                <w:rPr>
                  <w:rStyle w:val="Hyperlink"/>
                  <w:rFonts w:ascii="Calibri" w:eastAsia="Calibri" w:hAnsi="Calibri" w:cs="Calibri"/>
                </w:rPr>
                <w:t>3.2.1 – On Focus</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463758" w14:textId="62528FD6" w:rsidR="669B8260" w:rsidRDefault="669B8260" w:rsidP="669B8260">
            <w:pPr>
              <w:jc w:val="center"/>
            </w:pPr>
            <w:r w:rsidRPr="669B8260">
              <w:rPr>
                <w:rFonts w:ascii="Calibri" w:eastAsia="Calibri" w:hAnsi="Calibri" w:cs="Calibri"/>
                <w:color w:val="000000" w:themeColor="text1"/>
              </w:rPr>
              <w:t xml:space="preserve">Elements do not change when they receive focus </w:t>
            </w:r>
          </w:p>
        </w:tc>
      </w:tr>
      <w:tr w:rsidR="669B8260" w14:paraId="38987185"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29CA91" w14:textId="669A9A6C" w:rsidR="669B8260" w:rsidRDefault="669B8260" w:rsidP="669B8260">
            <w:pPr>
              <w:jc w:val="center"/>
            </w:pPr>
            <w:r w:rsidRPr="669B8260">
              <w:rPr>
                <w:rFonts w:ascii="Calibri" w:eastAsia="Calibri" w:hAnsi="Calibri" w:cs="Calibri"/>
                <w:color w:val="000000" w:themeColor="text1"/>
                <w:sz w:val="22"/>
                <w:szCs w:val="22"/>
              </w:rPr>
              <w:t xml:space="preserve">✔ </w:t>
            </w:r>
            <w:hyperlink r:id="rId61">
              <w:r w:rsidRPr="669B8260">
                <w:rPr>
                  <w:rStyle w:val="Hyperlink"/>
                  <w:rFonts w:ascii="Calibri" w:eastAsia="Calibri" w:hAnsi="Calibri" w:cs="Calibri"/>
                </w:rPr>
                <w:t>3.2.2 – On Input</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3F8034" w14:textId="4EBAAF62" w:rsidR="669B8260" w:rsidRDefault="669B8260" w:rsidP="669B8260">
            <w:pPr>
              <w:jc w:val="center"/>
            </w:pPr>
            <w:r w:rsidRPr="669B8260">
              <w:rPr>
                <w:rFonts w:ascii="Calibri" w:eastAsia="Calibri" w:hAnsi="Calibri" w:cs="Calibri"/>
                <w:color w:val="000000" w:themeColor="text1"/>
              </w:rPr>
              <w:t xml:space="preserve">Elements do not change when they receive input </w:t>
            </w:r>
          </w:p>
        </w:tc>
      </w:tr>
      <w:tr w:rsidR="669B8260" w14:paraId="11740E7E"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0346F7" w14:textId="3620FB8B" w:rsidR="669B8260" w:rsidRDefault="669B8260" w:rsidP="669B8260">
            <w:pPr>
              <w:jc w:val="center"/>
            </w:pPr>
            <w:r w:rsidRPr="669B8260">
              <w:rPr>
                <w:rFonts w:ascii="Calibri" w:eastAsia="Calibri" w:hAnsi="Calibri" w:cs="Calibri"/>
                <w:color w:val="000000" w:themeColor="text1"/>
                <w:sz w:val="22"/>
                <w:szCs w:val="22"/>
              </w:rPr>
              <w:t xml:space="preserve">✔ </w:t>
            </w:r>
            <w:hyperlink r:id="rId62">
              <w:r w:rsidRPr="669B8260">
                <w:rPr>
                  <w:rStyle w:val="Hyperlink"/>
                  <w:rFonts w:ascii="Calibri" w:eastAsia="Calibri" w:hAnsi="Calibri" w:cs="Calibri"/>
                </w:rPr>
                <w:t>3.3.1 – Error Identification</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3FE26B" w14:textId="684ECF1C" w:rsidR="669B8260" w:rsidRDefault="669B8260" w:rsidP="669B8260">
            <w:pPr>
              <w:jc w:val="center"/>
            </w:pPr>
            <w:r w:rsidRPr="669B8260">
              <w:rPr>
                <w:rFonts w:ascii="Calibri" w:eastAsia="Calibri" w:hAnsi="Calibri" w:cs="Calibri"/>
                <w:color w:val="000000" w:themeColor="text1"/>
              </w:rPr>
              <w:t xml:space="preserve">Clearly identify input errors </w:t>
            </w:r>
          </w:p>
        </w:tc>
      </w:tr>
      <w:tr w:rsidR="669B8260" w14:paraId="60371E93"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9A233A" w14:textId="10C871B1" w:rsidR="669B8260" w:rsidRDefault="669B8260" w:rsidP="669B8260">
            <w:pPr>
              <w:jc w:val="center"/>
            </w:pPr>
            <w:r w:rsidRPr="669B8260">
              <w:rPr>
                <w:rFonts w:ascii="Calibri" w:eastAsia="Calibri" w:hAnsi="Calibri" w:cs="Calibri"/>
                <w:color w:val="000000" w:themeColor="text1"/>
                <w:sz w:val="22"/>
                <w:szCs w:val="22"/>
              </w:rPr>
              <w:t xml:space="preserve">✔ </w:t>
            </w:r>
            <w:hyperlink r:id="rId63">
              <w:r w:rsidRPr="669B8260">
                <w:rPr>
                  <w:rStyle w:val="Hyperlink"/>
                  <w:rFonts w:ascii="Calibri" w:eastAsia="Calibri" w:hAnsi="Calibri" w:cs="Calibri"/>
                </w:rPr>
                <w:t>3.3.2 – Labels or Instructions</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5C5D71" w14:textId="22089DDF" w:rsidR="669B8260" w:rsidRDefault="669B8260" w:rsidP="669B8260">
            <w:pPr>
              <w:jc w:val="center"/>
            </w:pPr>
            <w:r w:rsidRPr="669B8260">
              <w:rPr>
                <w:rFonts w:ascii="Calibri" w:eastAsia="Calibri" w:hAnsi="Calibri" w:cs="Calibri"/>
                <w:color w:val="000000" w:themeColor="text1"/>
              </w:rPr>
              <w:t xml:space="preserve">Label elements and give instructions </w:t>
            </w:r>
          </w:p>
        </w:tc>
      </w:tr>
      <w:tr w:rsidR="669B8260" w14:paraId="39904992"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E57E95" w14:textId="4579E8FD" w:rsidR="669B8260" w:rsidRDefault="669B8260" w:rsidP="669B8260">
            <w:pPr>
              <w:jc w:val="center"/>
            </w:pPr>
            <w:r w:rsidRPr="669B8260">
              <w:rPr>
                <w:rFonts w:ascii="Calibri" w:eastAsia="Calibri" w:hAnsi="Calibri" w:cs="Calibri"/>
                <w:color w:val="000000" w:themeColor="text1"/>
                <w:sz w:val="22"/>
                <w:szCs w:val="22"/>
              </w:rPr>
              <w:t xml:space="preserve">✔ </w:t>
            </w:r>
            <w:hyperlink r:id="rId64">
              <w:r w:rsidRPr="669B8260">
                <w:rPr>
                  <w:rStyle w:val="Hyperlink"/>
                  <w:rFonts w:ascii="Calibri" w:eastAsia="Calibri" w:hAnsi="Calibri" w:cs="Calibri"/>
                </w:rPr>
                <w:t>4.1.1 – Parsing</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5E2665" w14:textId="75E9E182" w:rsidR="669B8260" w:rsidRDefault="669B8260" w:rsidP="669B8260">
            <w:pPr>
              <w:jc w:val="center"/>
            </w:pPr>
            <w:r w:rsidRPr="669B8260">
              <w:rPr>
                <w:rFonts w:ascii="Calibri" w:eastAsia="Calibri" w:hAnsi="Calibri" w:cs="Calibri"/>
                <w:color w:val="000000" w:themeColor="text1"/>
              </w:rPr>
              <w:t xml:space="preserve">No major code errors </w:t>
            </w:r>
          </w:p>
        </w:tc>
      </w:tr>
      <w:tr w:rsidR="669B8260" w14:paraId="79C53140"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11C64E" w14:textId="1D7D890C" w:rsidR="669B8260" w:rsidRDefault="669B8260" w:rsidP="669B8260">
            <w:pPr>
              <w:jc w:val="center"/>
            </w:pPr>
            <w:r w:rsidRPr="669B8260">
              <w:rPr>
                <w:rFonts w:ascii="Calibri" w:eastAsia="Calibri" w:hAnsi="Calibri" w:cs="Calibri"/>
                <w:color w:val="000000" w:themeColor="text1"/>
                <w:sz w:val="22"/>
                <w:szCs w:val="22"/>
              </w:rPr>
              <w:t xml:space="preserve">✔ </w:t>
            </w:r>
            <w:hyperlink r:id="rId65">
              <w:r w:rsidRPr="669B8260">
                <w:rPr>
                  <w:rStyle w:val="Hyperlink"/>
                  <w:rFonts w:ascii="Calibri" w:eastAsia="Calibri" w:hAnsi="Calibri" w:cs="Calibri"/>
                </w:rPr>
                <w:t>4.1.2 – Name, Role, Value</w:t>
              </w:r>
            </w:hyperlink>
            <w:r w:rsidRPr="669B8260">
              <w:rPr>
                <w:rFonts w:ascii="Calibri" w:eastAsia="Calibri" w:hAnsi="Calibri" w:cs="Calibri"/>
                <w:color w:val="00B050"/>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781935" w14:textId="6CABFE51" w:rsidR="669B8260" w:rsidRDefault="669B8260" w:rsidP="669B8260">
            <w:pPr>
              <w:jc w:val="center"/>
            </w:pPr>
            <w:r w:rsidRPr="669B8260">
              <w:rPr>
                <w:rFonts w:ascii="Calibri" w:eastAsia="Calibri" w:hAnsi="Calibri" w:cs="Calibri"/>
                <w:color w:val="000000" w:themeColor="text1"/>
              </w:rPr>
              <w:t xml:space="preserve">Build all elements for accessibility </w:t>
            </w:r>
          </w:p>
        </w:tc>
      </w:tr>
    </w:tbl>
    <w:p w14:paraId="27DF7DFE" w14:textId="499002DB" w:rsidR="00B85472" w:rsidRPr="00B85472" w:rsidRDefault="044BBF3F" w:rsidP="669B8260">
      <w:pPr>
        <w:jc w:val="center"/>
      </w:pPr>
      <w:r w:rsidRPr="666AB00D">
        <w:rPr>
          <w:rFonts w:ascii="Arial" w:eastAsia="Arial" w:hAnsi="Arial" w:cs="Arial"/>
          <w:color w:val="000000" w:themeColor="text1"/>
          <w:sz w:val="26"/>
          <w:szCs w:val="26"/>
        </w:rPr>
        <w:t xml:space="preserve"> </w:t>
      </w:r>
    </w:p>
    <w:p w14:paraId="23516446" w14:textId="11B4427E" w:rsidR="00B85472" w:rsidRPr="00B85472" w:rsidRDefault="044BBF3F" w:rsidP="669B8260">
      <w:pPr>
        <w:jc w:val="center"/>
      </w:pPr>
      <w:r w:rsidRPr="666AB00D">
        <w:rPr>
          <w:rFonts w:ascii="Arial" w:eastAsia="Arial" w:hAnsi="Arial" w:cs="Arial"/>
          <w:color w:val="000000" w:themeColor="text1"/>
          <w:sz w:val="26"/>
          <w:szCs w:val="26"/>
        </w:rPr>
        <w:t xml:space="preserve"> </w:t>
      </w:r>
    </w:p>
    <w:p w14:paraId="1D9D53DC" w14:textId="6779387E" w:rsidR="00B85472" w:rsidRPr="00B85472" w:rsidRDefault="044BBF3F" w:rsidP="669B8260">
      <w:pPr>
        <w:jc w:val="center"/>
      </w:pPr>
      <w:r w:rsidRPr="666AB00D">
        <w:rPr>
          <w:rFonts w:ascii="Arial" w:eastAsia="Arial" w:hAnsi="Arial" w:cs="Arial"/>
          <w:color w:val="000000" w:themeColor="text1"/>
          <w:sz w:val="26"/>
          <w:szCs w:val="26"/>
        </w:rPr>
        <w:t xml:space="preserve"> </w:t>
      </w:r>
    </w:p>
    <w:p w14:paraId="70FD096F" w14:textId="780EAE1D" w:rsidR="00B85472" w:rsidRPr="00B85472" w:rsidRDefault="044BBF3F" w:rsidP="669B8260">
      <w:pPr>
        <w:jc w:val="center"/>
      </w:pPr>
      <w:r w:rsidRPr="666AB00D">
        <w:rPr>
          <w:rFonts w:ascii="Arial" w:eastAsia="Arial" w:hAnsi="Arial" w:cs="Arial"/>
          <w:b/>
          <w:bCs/>
          <w:color w:val="646464"/>
          <w:sz w:val="26"/>
          <w:szCs w:val="26"/>
        </w:rPr>
        <w:t>WCAG Checklist Level AA (Intermediate)</w:t>
      </w:r>
      <w:r w:rsidRPr="666AB00D">
        <w:rPr>
          <w:rFonts w:ascii="Arial" w:eastAsia="Arial" w:hAnsi="Arial" w:cs="Arial"/>
          <w:color w:val="646464"/>
          <w:sz w:val="26"/>
          <w:szCs w:val="26"/>
        </w:rPr>
        <w:t xml:space="preserve"> </w:t>
      </w:r>
    </w:p>
    <w:p w14:paraId="09BBE0D3" w14:textId="14684617" w:rsidR="00B85472" w:rsidRPr="00B85472" w:rsidRDefault="044BBF3F" w:rsidP="669B8260">
      <w:pPr>
        <w:jc w:val="center"/>
      </w:pPr>
      <w:r w:rsidRPr="666AB00D">
        <w:rPr>
          <w:rFonts w:ascii="Arial" w:eastAsia="Arial" w:hAnsi="Arial" w:cs="Arial"/>
          <w:color w:val="000000" w:themeColor="text1"/>
          <w:sz w:val="26"/>
          <w:szCs w:val="26"/>
        </w:rPr>
        <w:t xml:space="preserve"> </w:t>
      </w:r>
    </w:p>
    <w:tbl>
      <w:tblPr>
        <w:tblStyle w:val="TableGrid"/>
        <w:tblW w:w="0" w:type="auto"/>
        <w:tblLayout w:type="fixed"/>
        <w:tblLook w:val="06A0" w:firstRow="1" w:lastRow="0" w:firstColumn="1" w:lastColumn="0" w:noHBand="1" w:noVBand="1"/>
      </w:tblPr>
      <w:tblGrid>
        <w:gridCol w:w="4530"/>
        <w:gridCol w:w="4530"/>
      </w:tblGrid>
      <w:tr w:rsidR="669B8260" w14:paraId="195C1EFB" w14:textId="77777777" w:rsidTr="666AB00D">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CF1C47" w14:textId="7C0F3920" w:rsidR="669B8260" w:rsidRDefault="669B8260" w:rsidP="669B8260">
            <w:pPr>
              <w:jc w:val="center"/>
            </w:pPr>
            <w:r w:rsidRPr="669B8260">
              <w:rPr>
                <w:rFonts w:ascii="Calibri" w:eastAsia="Calibri" w:hAnsi="Calibri" w:cs="Calibri"/>
                <w:b/>
                <w:bCs/>
                <w:color w:val="646464"/>
              </w:rPr>
              <w:t>Guideline</w:t>
            </w:r>
            <w:r w:rsidRPr="669B8260">
              <w:rPr>
                <w:rFonts w:ascii="Calibri" w:eastAsia="Calibri" w:hAnsi="Calibri" w:cs="Calibri"/>
                <w:color w:val="646464"/>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F02D13" w14:textId="5DA41120" w:rsidR="669B8260" w:rsidRDefault="669B8260" w:rsidP="669B8260">
            <w:pPr>
              <w:jc w:val="center"/>
            </w:pPr>
            <w:r w:rsidRPr="669B8260">
              <w:rPr>
                <w:rFonts w:ascii="Calibri" w:eastAsia="Calibri" w:hAnsi="Calibri" w:cs="Calibri"/>
                <w:b/>
                <w:bCs/>
                <w:color w:val="646464"/>
              </w:rPr>
              <w:t>Summary</w:t>
            </w:r>
            <w:r w:rsidRPr="669B8260">
              <w:rPr>
                <w:rFonts w:ascii="Calibri" w:eastAsia="Calibri" w:hAnsi="Calibri" w:cs="Calibri"/>
                <w:color w:val="646464"/>
              </w:rPr>
              <w:t xml:space="preserve"> </w:t>
            </w:r>
          </w:p>
        </w:tc>
      </w:tr>
      <w:tr w:rsidR="669B8260" w14:paraId="7EA7153C" w14:textId="77777777" w:rsidTr="666AB00D">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865B5E" w14:textId="1365CE27"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66">
              <w:r w:rsidRPr="669B8260">
                <w:rPr>
                  <w:rStyle w:val="Hyperlink"/>
                  <w:rFonts w:ascii="Calibri" w:eastAsia="Calibri" w:hAnsi="Calibri" w:cs="Calibri"/>
                </w:rPr>
                <w:t>1.2.4 – Captions (Live)</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4CCD21" w14:textId="1F5516C6" w:rsidR="669B8260" w:rsidRDefault="7BB5C837" w:rsidP="666AB00D">
            <w:pPr>
              <w:jc w:val="center"/>
              <w:rPr>
                <w:rFonts w:ascii="Calibri" w:eastAsia="Calibri" w:hAnsi="Calibri" w:cs="Calibri"/>
              </w:rPr>
            </w:pPr>
            <w:r w:rsidRPr="666AB00D">
              <w:rPr>
                <w:rFonts w:ascii="Calibri" w:eastAsia="Calibri" w:hAnsi="Calibri" w:cs="Calibri"/>
              </w:rPr>
              <w:t xml:space="preserve">Add captions to live videos. </w:t>
            </w:r>
          </w:p>
        </w:tc>
      </w:tr>
      <w:tr w:rsidR="669B8260" w14:paraId="597B9B7D"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AF9238" w14:textId="185C1D2F"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67">
              <w:r w:rsidRPr="669B8260">
                <w:rPr>
                  <w:rStyle w:val="Hyperlink"/>
                  <w:rFonts w:ascii="Calibri" w:eastAsia="Calibri" w:hAnsi="Calibri" w:cs="Calibri"/>
                </w:rPr>
                <w:t>1.2.5 – Audio Description (Pre-recorded)</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80E9D6" w14:textId="2EEC7EF1" w:rsidR="669B8260" w:rsidRDefault="7BB5C837" w:rsidP="666AB00D">
            <w:pPr>
              <w:jc w:val="center"/>
              <w:rPr>
                <w:rFonts w:ascii="Calibri" w:eastAsia="Calibri" w:hAnsi="Calibri" w:cs="Calibri"/>
              </w:rPr>
            </w:pPr>
            <w:r w:rsidRPr="666AB00D">
              <w:rPr>
                <w:rFonts w:ascii="Calibri" w:eastAsia="Calibri" w:hAnsi="Calibri" w:cs="Calibri"/>
              </w:rPr>
              <w:t xml:space="preserve">Provide audio descriptions for pre-recorded videos. </w:t>
            </w:r>
          </w:p>
        </w:tc>
      </w:tr>
      <w:tr w:rsidR="669B8260" w14:paraId="2EF9A412"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17B679" w14:textId="3507A84D" w:rsidR="669B8260" w:rsidRDefault="669B8260" w:rsidP="669B8260">
            <w:pPr>
              <w:jc w:val="center"/>
            </w:pPr>
            <w:r w:rsidRPr="669B8260">
              <w:rPr>
                <w:rFonts w:ascii="Calibri" w:eastAsia="Calibri" w:hAnsi="Calibri" w:cs="Calibri"/>
                <w:color w:val="000000" w:themeColor="text1"/>
                <w:sz w:val="22"/>
                <w:szCs w:val="22"/>
              </w:rPr>
              <w:t>✔</w:t>
            </w:r>
            <w:r w:rsidRPr="669B8260">
              <w:rPr>
                <w:rFonts w:ascii="Calibri" w:eastAsia="Calibri" w:hAnsi="Calibri" w:cs="Calibri"/>
                <w:color w:val="FF0000"/>
                <w:sz w:val="22"/>
                <w:szCs w:val="22"/>
              </w:rPr>
              <w:t xml:space="preserve"> </w:t>
            </w:r>
            <w:hyperlink r:id="rId68">
              <w:r w:rsidRPr="669B8260">
                <w:rPr>
                  <w:rStyle w:val="Hyperlink"/>
                  <w:rFonts w:ascii="Calibri" w:eastAsia="Calibri" w:hAnsi="Calibri" w:cs="Calibri"/>
                </w:rPr>
                <w:t>1.3.4 – Orientation</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16791E" w14:textId="37EDD321" w:rsidR="669B8260" w:rsidRDefault="7BB5C837" w:rsidP="666AB00D">
            <w:pPr>
              <w:jc w:val="center"/>
              <w:rPr>
                <w:rFonts w:ascii="Calibri" w:eastAsia="Calibri" w:hAnsi="Calibri" w:cs="Calibri"/>
              </w:rPr>
            </w:pPr>
            <w:r w:rsidRPr="666AB00D">
              <w:rPr>
                <w:rFonts w:ascii="Calibri" w:eastAsia="Calibri" w:hAnsi="Calibri" w:cs="Calibri"/>
              </w:rPr>
              <w:t xml:space="preserve">Your website adapts to portrait and landscape views. </w:t>
            </w:r>
          </w:p>
        </w:tc>
      </w:tr>
      <w:tr w:rsidR="669B8260" w14:paraId="23DBC3A9"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9C5B34" w14:textId="05180DCB" w:rsidR="669B8260" w:rsidRDefault="669B8260" w:rsidP="669B8260">
            <w:pPr>
              <w:jc w:val="center"/>
            </w:pPr>
            <w:r w:rsidRPr="669B8260">
              <w:rPr>
                <w:rFonts w:ascii="Calibri" w:eastAsia="Calibri" w:hAnsi="Calibri" w:cs="Calibri"/>
                <w:color w:val="000000" w:themeColor="text1"/>
                <w:sz w:val="22"/>
                <w:szCs w:val="22"/>
              </w:rPr>
              <w:t xml:space="preserve">✔  </w:t>
            </w:r>
            <w:hyperlink r:id="rId69">
              <w:r w:rsidRPr="669B8260">
                <w:rPr>
                  <w:rStyle w:val="Hyperlink"/>
                  <w:rFonts w:ascii="Calibri" w:eastAsia="Calibri" w:hAnsi="Calibri" w:cs="Calibri"/>
                </w:rPr>
                <w:t>1.3.5 – Identify Input Purpose</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6AD605" w14:textId="543D1CFD" w:rsidR="669B8260" w:rsidRDefault="7BB5C837" w:rsidP="666AB00D">
            <w:pPr>
              <w:jc w:val="center"/>
              <w:rPr>
                <w:rFonts w:ascii="Calibri" w:eastAsia="Calibri" w:hAnsi="Calibri" w:cs="Calibri"/>
              </w:rPr>
            </w:pPr>
            <w:r w:rsidRPr="666AB00D">
              <w:rPr>
                <w:rFonts w:ascii="Calibri" w:eastAsia="Calibri" w:hAnsi="Calibri" w:cs="Calibri"/>
              </w:rPr>
              <w:t xml:space="preserve">The purpose of input fields must be programmatically determinable. </w:t>
            </w:r>
          </w:p>
        </w:tc>
      </w:tr>
      <w:tr w:rsidR="669B8260" w14:paraId="12F6CF40"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0C8525" w14:textId="4592106D" w:rsidR="669B8260" w:rsidRDefault="669B8260" w:rsidP="669B8260">
            <w:pPr>
              <w:jc w:val="center"/>
            </w:pPr>
            <w:r w:rsidRPr="669B8260">
              <w:rPr>
                <w:rFonts w:ascii="Calibri" w:eastAsia="Calibri" w:hAnsi="Calibri" w:cs="Calibri"/>
                <w:color w:val="000000" w:themeColor="text1"/>
                <w:sz w:val="22"/>
                <w:szCs w:val="22"/>
              </w:rPr>
              <w:t xml:space="preserve">✔  </w:t>
            </w:r>
            <w:hyperlink r:id="rId70">
              <w:r w:rsidRPr="669B8260">
                <w:rPr>
                  <w:rStyle w:val="Hyperlink"/>
                  <w:rFonts w:ascii="Calibri" w:eastAsia="Calibri" w:hAnsi="Calibri" w:cs="Calibri"/>
                </w:rPr>
                <w:t>1.4.3 – Contrast (Minimum)</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182731" w14:textId="2F322C9D" w:rsidR="669B8260" w:rsidRDefault="7BB5C837" w:rsidP="666AB00D">
            <w:pPr>
              <w:jc w:val="center"/>
              <w:rPr>
                <w:rFonts w:ascii="Calibri" w:eastAsia="Calibri" w:hAnsi="Calibri" w:cs="Calibri"/>
              </w:rPr>
            </w:pPr>
            <w:r w:rsidRPr="666AB00D">
              <w:rPr>
                <w:rFonts w:ascii="Calibri" w:eastAsia="Calibri" w:hAnsi="Calibri" w:cs="Calibri"/>
              </w:rPr>
              <w:t xml:space="preserve">Contrast ratio between text and background is at least 4.5:1. </w:t>
            </w:r>
          </w:p>
        </w:tc>
      </w:tr>
      <w:tr w:rsidR="669B8260" w14:paraId="6D0465B8"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52D544" w14:textId="6FD668A2" w:rsidR="669B8260" w:rsidRDefault="669B8260" w:rsidP="669B8260">
            <w:pPr>
              <w:jc w:val="center"/>
            </w:pPr>
            <w:r w:rsidRPr="669B8260">
              <w:rPr>
                <w:rFonts w:ascii="Calibri" w:eastAsia="Calibri" w:hAnsi="Calibri" w:cs="Calibri"/>
                <w:color w:val="000000" w:themeColor="text1"/>
                <w:sz w:val="22"/>
                <w:szCs w:val="22"/>
              </w:rPr>
              <w:t xml:space="preserve">✔ </w:t>
            </w:r>
            <w:hyperlink r:id="rId71">
              <w:r w:rsidRPr="669B8260">
                <w:rPr>
                  <w:rStyle w:val="Hyperlink"/>
                  <w:rFonts w:ascii="Calibri" w:eastAsia="Calibri" w:hAnsi="Calibri" w:cs="Calibri"/>
                </w:rPr>
                <w:t>1.4.4 – Resize Text</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EE5285" w14:textId="31AE41A9" w:rsidR="669B8260" w:rsidRDefault="7BB5C837" w:rsidP="666AB00D">
            <w:pPr>
              <w:jc w:val="center"/>
              <w:rPr>
                <w:rFonts w:ascii="Calibri" w:eastAsia="Calibri" w:hAnsi="Calibri" w:cs="Calibri"/>
              </w:rPr>
            </w:pPr>
            <w:r w:rsidRPr="666AB00D">
              <w:rPr>
                <w:rFonts w:ascii="Calibri" w:eastAsia="Calibri" w:hAnsi="Calibri" w:cs="Calibri"/>
              </w:rPr>
              <w:t xml:space="preserve">Text can be resized to 200% without loss of content or function. </w:t>
            </w:r>
          </w:p>
        </w:tc>
      </w:tr>
      <w:tr w:rsidR="669B8260" w14:paraId="78799F0F" w14:textId="77777777" w:rsidTr="666AB00D">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B7F4F0" w14:textId="538E95B4" w:rsidR="669B8260" w:rsidRDefault="669B8260" w:rsidP="669B8260">
            <w:pPr>
              <w:jc w:val="center"/>
            </w:pPr>
            <w:r w:rsidRPr="669B8260">
              <w:rPr>
                <w:rFonts w:ascii="Calibri" w:eastAsia="Calibri" w:hAnsi="Calibri" w:cs="Calibri"/>
                <w:color w:val="000000" w:themeColor="text1"/>
                <w:sz w:val="22"/>
                <w:szCs w:val="22"/>
              </w:rPr>
              <w:t xml:space="preserve">✔ </w:t>
            </w:r>
            <w:hyperlink r:id="rId72">
              <w:r w:rsidRPr="669B8260">
                <w:rPr>
                  <w:rStyle w:val="Hyperlink"/>
                  <w:rFonts w:ascii="Calibri" w:eastAsia="Calibri" w:hAnsi="Calibri" w:cs="Calibri"/>
                </w:rPr>
                <w:t>1.4.5 – Images of Text</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FF77AE" w14:textId="1BED45C7" w:rsidR="669B8260" w:rsidRDefault="7BB5C837" w:rsidP="666AB00D">
            <w:pPr>
              <w:jc w:val="center"/>
              <w:rPr>
                <w:rFonts w:ascii="Calibri" w:eastAsia="Calibri" w:hAnsi="Calibri" w:cs="Calibri"/>
              </w:rPr>
            </w:pPr>
            <w:r w:rsidRPr="666AB00D">
              <w:rPr>
                <w:rFonts w:ascii="Calibri" w:eastAsia="Calibri" w:hAnsi="Calibri" w:cs="Calibri"/>
              </w:rPr>
              <w:t xml:space="preserve">Don’t use images of text. </w:t>
            </w:r>
          </w:p>
        </w:tc>
      </w:tr>
      <w:tr w:rsidR="669B8260" w14:paraId="71C27DC9"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D83B46" w14:textId="4F828D96" w:rsidR="669B8260" w:rsidRDefault="669B8260" w:rsidP="669B8260">
            <w:pPr>
              <w:jc w:val="center"/>
            </w:pPr>
            <w:r w:rsidRPr="669B8260">
              <w:rPr>
                <w:rFonts w:ascii="Calibri" w:eastAsia="Calibri" w:hAnsi="Calibri" w:cs="Calibri"/>
                <w:color w:val="000000" w:themeColor="text1"/>
                <w:sz w:val="22"/>
                <w:szCs w:val="22"/>
              </w:rPr>
              <w:t xml:space="preserve">✔ </w:t>
            </w:r>
            <w:hyperlink r:id="rId73">
              <w:r w:rsidRPr="669B8260">
                <w:rPr>
                  <w:rStyle w:val="Hyperlink"/>
                  <w:rFonts w:ascii="Calibri" w:eastAsia="Calibri" w:hAnsi="Calibri" w:cs="Calibri"/>
                </w:rPr>
                <w:t>1.4.10 – Reflow</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DB88CE" w14:textId="0277B798" w:rsidR="669B8260" w:rsidRDefault="7BB5C837" w:rsidP="666AB00D">
            <w:pPr>
              <w:jc w:val="center"/>
              <w:rPr>
                <w:rFonts w:ascii="Calibri" w:eastAsia="Calibri" w:hAnsi="Calibri" w:cs="Calibri"/>
              </w:rPr>
            </w:pPr>
            <w:r w:rsidRPr="666AB00D">
              <w:rPr>
                <w:rFonts w:ascii="Calibri" w:eastAsia="Calibri" w:hAnsi="Calibri" w:cs="Calibri"/>
              </w:rPr>
              <w:t xml:space="preserve">Content retains meaning and function without scrolling in two dimensions. </w:t>
            </w:r>
          </w:p>
        </w:tc>
      </w:tr>
      <w:tr w:rsidR="669B8260" w14:paraId="7196EFF0" w14:textId="77777777" w:rsidTr="666AB00D">
        <w:trPr>
          <w:trHeight w:val="82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0A8525" w14:textId="509A643C" w:rsidR="669B8260" w:rsidRDefault="669B8260" w:rsidP="669B8260">
            <w:pPr>
              <w:jc w:val="center"/>
            </w:pPr>
            <w:r w:rsidRPr="669B8260">
              <w:rPr>
                <w:rFonts w:ascii="Calibri" w:eastAsia="Calibri" w:hAnsi="Calibri" w:cs="Calibri"/>
                <w:color w:val="000000" w:themeColor="text1"/>
                <w:sz w:val="22"/>
                <w:szCs w:val="22"/>
              </w:rPr>
              <w:t xml:space="preserve">✔ </w:t>
            </w:r>
            <w:hyperlink r:id="rId74">
              <w:r w:rsidRPr="669B8260">
                <w:rPr>
                  <w:rStyle w:val="Hyperlink"/>
                  <w:rFonts w:ascii="Calibri" w:eastAsia="Calibri" w:hAnsi="Calibri" w:cs="Calibri"/>
                </w:rPr>
                <w:t>1.4.11 – Non-Text Contrast</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1F2F49" w14:textId="7566EE8E" w:rsidR="669B8260" w:rsidRDefault="7BB5C837" w:rsidP="666AB00D">
            <w:pPr>
              <w:jc w:val="center"/>
              <w:rPr>
                <w:rFonts w:ascii="Calibri" w:eastAsia="Calibri" w:hAnsi="Calibri" w:cs="Calibri"/>
              </w:rPr>
            </w:pPr>
            <w:r w:rsidRPr="666AB00D">
              <w:rPr>
                <w:rFonts w:ascii="Calibri" w:eastAsia="Calibri" w:hAnsi="Calibri" w:cs="Calibri"/>
              </w:rPr>
              <w:t xml:space="preserve">The contrast between user interface components, graphics and adjacent colors is at least 3:1. </w:t>
            </w:r>
          </w:p>
        </w:tc>
      </w:tr>
      <w:tr w:rsidR="669B8260" w14:paraId="0D55E81A" w14:textId="77777777" w:rsidTr="666AB00D">
        <w:trPr>
          <w:trHeight w:val="82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A0F7E8" w14:textId="3571FD5E" w:rsidR="669B8260" w:rsidRDefault="669B8260" w:rsidP="669B8260">
            <w:pPr>
              <w:jc w:val="center"/>
            </w:pPr>
            <w:r w:rsidRPr="669B8260">
              <w:rPr>
                <w:rFonts w:ascii="Calibri" w:eastAsia="Calibri" w:hAnsi="Calibri" w:cs="Calibri"/>
                <w:color w:val="000000" w:themeColor="text1"/>
                <w:sz w:val="22"/>
                <w:szCs w:val="22"/>
              </w:rPr>
              <w:lastRenderedPageBreak/>
              <w:t xml:space="preserve">✔ </w:t>
            </w:r>
            <w:hyperlink r:id="rId75">
              <w:r w:rsidRPr="669B8260">
                <w:rPr>
                  <w:rStyle w:val="Hyperlink"/>
                  <w:rFonts w:ascii="Calibri" w:eastAsia="Calibri" w:hAnsi="Calibri" w:cs="Calibri"/>
                </w:rPr>
                <w:t>1.4.12 – Text Spacing</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E9B925" w14:textId="2CBCB1E5" w:rsidR="669B8260" w:rsidRDefault="7BB5C837" w:rsidP="666AB00D">
            <w:pPr>
              <w:jc w:val="center"/>
              <w:rPr>
                <w:rFonts w:ascii="Calibri" w:eastAsia="Calibri" w:hAnsi="Calibri" w:cs="Calibri"/>
              </w:rPr>
            </w:pPr>
            <w:r w:rsidRPr="666AB00D">
              <w:rPr>
                <w:rFonts w:ascii="Calibri" w:eastAsia="Calibri" w:hAnsi="Calibri" w:cs="Calibri"/>
              </w:rPr>
              <w:t xml:space="preserve">Content and function retain meaning when users change elements of text spacing. </w:t>
            </w:r>
          </w:p>
        </w:tc>
      </w:tr>
      <w:tr w:rsidR="669B8260" w14:paraId="5A5D754D" w14:textId="77777777" w:rsidTr="666AB00D">
        <w:trPr>
          <w:trHeight w:val="82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38B4A5" w14:textId="07DA5585"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76">
              <w:r w:rsidRPr="669B8260">
                <w:rPr>
                  <w:rStyle w:val="Hyperlink"/>
                  <w:rFonts w:ascii="Calibri" w:eastAsia="Calibri" w:hAnsi="Calibri" w:cs="Calibri"/>
                </w:rPr>
                <w:t>1.4.13 – Content on Hover or Focus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FA0E73" w14:textId="766729FE" w:rsidR="669B8260" w:rsidRDefault="7BB5C837" w:rsidP="666AB00D">
            <w:pPr>
              <w:jc w:val="center"/>
              <w:rPr>
                <w:rFonts w:ascii="Calibri" w:eastAsia="Calibri" w:hAnsi="Calibri" w:cs="Calibri"/>
              </w:rPr>
            </w:pPr>
            <w:r w:rsidRPr="666AB00D">
              <w:rPr>
                <w:rFonts w:ascii="Calibri" w:eastAsia="Calibri" w:hAnsi="Calibri" w:cs="Calibri"/>
              </w:rPr>
              <w:t xml:space="preserve">When hover or focus triggers content to appear, it is dismissible, </w:t>
            </w:r>
            <w:proofErr w:type="spellStart"/>
            <w:r w:rsidRPr="666AB00D">
              <w:rPr>
                <w:rFonts w:ascii="Calibri" w:eastAsia="Calibri" w:hAnsi="Calibri" w:cs="Calibri"/>
              </w:rPr>
              <w:t>hoverable</w:t>
            </w:r>
            <w:proofErr w:type="spellEnd"/>
            <w:r w:rsidRPr="666AB00D">
              <w:rPr>
                <w:rFonts w:ascii="Calibri" w:eastAsia="Calibri" w:hAnsi="Calibri" w:cs="Calibri"/>
              </w:rPr>
              <w:t xml:space="preserve"> and persistent. </w:t>
            </w:r>
          </w:p>
        </w:tc>
      </w:tr>
      <w:tr w:rsidR="669B8260" w14:paraId="373B5FC0"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8BBD5F" w14:textId="7D7A9D50" w:rsidR="669B8260" w:rsidRDefault="669B8260" w:rsidP="669B8260">
            <w:pPr>
              <w:jc w:val="center"/>
            </w:pPr>
            <w:r w:rsidRPr="669B8260">
              <w:rPr>
                <w:rFonts w:ascii="Calibri" w:eastAsia="Calibri" w:hAnsi="Calibri" w:cs="Calibri"/>
                <w:color w:val="000000" w:themeColor="text1"/>
                <w:sz w:val="22"/>
                <w:szCs w:val="22"/>
              </w:rPr>
              <w:t xml:space="preserve">✔ </w:t>
            </w:r>
            <w:hyperlink r:id="rId77">
              <w:r w:rsidRPr="669B8260">
                <w:rPr>
                  <w:rStyle w:val="Hyperlink"/>
                  <w:rFonts w:ascii="Calibri" w:eastAsia="Calibri" w:hAnsi="Calibri" w:cs="Calibri"/>
                </w:rPr>
                <w:t>2.4.5 – Multiple Ways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3504DF" w14:textId="302AB649" w:rsidR="669B8260" w:rsidRDefault="7BB5C837" w:rsidP="666AB00D">
            <w:pPr>
              <w:jc w:val="center"/>
              <w:rPr>
                <w:rFonts w:ascii="Calibri" w:eastAsia="Calibri" w:hAnsi="Calibri" w:cs="Calibri"/>
              </w:rPr>
            </w:pPr>
            <w:r w:rsidRPr="666AB00D">
              <w:rPr>
                <w:rFonts w:ascii="Calibri" w:eastAsia="Calibri" w:hAnsi="Calibri" w:cs="Calibri"/>
              </w:rPr>
              <w:t xml:space="preserve">Offer at least two ways to find pages on your website. </w:t>
            </w:r>
          </w:p>
        </w:tc>
      </w:tr>
      <w:tr w:rsidR="669B8260" w14:paraId="1BC13EEE"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83C87F" w14:textId="7A2E8A49" w:rsidR="669B8260" w:rsidRDefault="669B8260" w:rsidP="669B8260">
            <w:pPr>
              <w:jc w:val="center"/>
            </w:pPr>
            <w:r w:rsidRPr="669B8260">
              <w:rPr>
                <w:rFonts w:ascii="Calibri" w:eastAsia="Calibri" w:hAnsi="Calibri" w:cs="Calibri"/>
                <w:color w:val="000000" w:themeColor="text1"/>
                <w:sz w:val="22"/>
                <w:szCs w:val="22"/>
              </w:rPr>
              <w:t xml:space="preserve">✔ </w:t>
            </w:r>
            <w:hyperlink r:id="rId78">
              <w:r w:rsidRPr="669B8260">
                <w:rPr>
                  <w:rStyle w:val="Hyperlink"/>
                  <w:rFonts w:ascii="Calibri" w:eastAsia="Calibri" w:hAnsi="Calibri" w:cs="Calibri"/>
                </w:rPr>
                <w:t>2.4.6 – Headings and Labels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BB132F" w14:textId="3BA9DD63" w:rsidR="669B8260" w:rsidRDefault="7BB5C837" w:rsidP="666AB00D">
            <w:pPr>
              <w:jc w:val="center"/>
              <w:rPr>
                <w:rFonts w:ascii="Calibri" w:eastAsia="Calibri" w:hAnsi="Calibri" w:cs="Calibri"/>
              </w:rPr>
            </w:pPr>
            <w:r w:rsidRPr="666AB00D">
              <w:rPr>
                <w:rFonts w:ascii="Calibri" w:eastAsia="Calibri" w:hAnsi="Calibri" w:cs="Calibri"/>
              </w:rPr>
              <w:t xml:space="preserve">Headings and labels describe topic or purpose. </w:t>
            </w:r>
          </w:p>
        </w:tc>
      </w:tr>
      <w:tr w:rsidR="669B8260" w14:paraId="58B1EEE8"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1EBB5C" w14:textId="0AB65D61"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79">
              <w:r w:rsidRPr="669B8260">
                <w:rPr>
                  <w:rStyle w:val="Hyperlink"/>
                  <w:rFonts w:ascii="Calibri" w:eastAsia="Calibri" w:hAnsi="Calibri" w:cs="Calibri"/>
                </w:rPr>
                <w:t>3.1.2 – Language of Parts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BD238A" w14:textId="5E3A9609" w:rsidR="669B8260" w:rsidRDefault="7BB5C837" w:rsidP="666AB00D">
            <w:pPr>
              <w:jc w:val="center"/>
              <w:rPr>
                <w:rFonts w:ascii="Calibri" w:eastAsia="Calibri" w:hAnsi="Calibri" w:cs="Calibri"/>
              </w:rPr>
            </w:pPr>
            <w:r w:rsidRPr="666AB00D">
              <w:rPr>
                <w:rFonts w:ascii="Calibri" w:eastAsia="Calibri" w:hAnsi="Calibri" w:cs="Calibri"/>
              </w:rPr>
              <w:t xml:space="preserve">Tell users when the language on a page </w:t>
            </w:r>
            <w:proofErr w:type="gramStart"/>
            <w:r w:rsidRPr="666AB00D">
              <w:rPr>
                <w:rFonts w:ascii="Calibri" w:eastAsia="Calibri" w:hAnsi="Calibri" w:cs="Calibri"/>
              </w:rPr>
              <w:t>changes</w:t>
            </w:r>
            <w:proofErr w:type="gramEnd"/>
            <w:r w:rsidRPr="666AB00D">
              <w:rPr>
                <w:rFonts w:ascii="Calibri" w:eastAsia="Calibri" w:hAnsi="Calibri" w:cs="Calibri"/>
              </w:rPr>
              <w:t xml:space="preserve"> </w:t>
            </w:r>
          </w:p>
        </w:tc>
      </w:tr>
      <w:tr w:rsidR="669B8260" w14:paraId="39D43DF5" w14:textId="77777777" w:rsidTr="666AB00D">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11B0A1" w14:textId="1197BD10" w:rsidR="669B8260" w:rsidRDefault="669B8260" w:rsidP="669B8260">
            <w:pPr>
              <w:jc w:val="center"/>
            </w:pPr>
            <w:r w:rsidRPr="669B8260">
              <w:rPr>
                <w:rFonts w:ascii="Calibri" w:eastAsia="Calibri" w:hAnsi="Calibri" w:cs="Calibri"/>
                <w:color w:val="000000" w:themeColor="text1"/>
                <w:sz w:val="22"/>
                <w:szCs w:val="22"/>
              </w:rPr>
              <w:t xml:space="preserve">✔ </w:t>
            </w:r>
            <w:hyperlink r:id="rId80">
              <w:r w:rsidRPr="669B8260">
                <w:rPr>
                  <w:rStyle w:val="Hyperlink"/>
                  <w:rFonts w:ascii="Calibri" w:eastAsia="Calibri" w:hAnsi="Calibri" w:cs="Calibri"/>
                </w:rPr>
                <w:t>3.2.3 – Consistent Navigation</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3638BB" w14:textId="44881B38" w:rsidR="669B8260" w:rsidRDefault="7BB5C837" w:rsidP="666AB00D">
            <w:pPr>
              <w:jc w:val="center"/>
              <w:rPr>
                <w:rFonts w:ascii="Calibri" w:eastAsia="Calibri" w:hAnsi="Calibri" w:cs="Calibri"/>
              </w:rPr>
            </w:pPr>
            <w:r w:rsidRPr="666AB00D">
              <w:rPr>
                <w:rFonts w:ascii="Calibri" w:eastAsia="Calibri" w:hAnsi="Calibri" w:cs="Calibri"/>
              </w:rPr>
              <w:t xml:space="preserve">Use menus consistently </w:t>
            </w:r>
          </w:p>
        </w:tc>
      </w:tr>
      <w:tr w:rsidR="669B8260" w14:paraId="3581CC93" w14:textId="77777777" w:rsidTr="666AB00D">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67B3D3" w14:textId="00F95625" w:rsidR="669B8260" w:rsidRDefault="669B8260" w:rsidP="669B8260">
            <w:pPr>
              <w:jc w:val="center"/>
            </w:pPr>
            <w:r w:rsidRPr="669B8260">
              <w:rPr>
                <w:rFonts w:ascii="Calibri" w:eastAsia="Calibri" w:hAnsi="Calibri" w:cs="Calibri"/>
                <w:color w:val="000000" w:themeColor="text1"/>
                <w:sz w:val="22"/>
                <w:szCs w:val="22"/>
              </w:rPr>
              <w:t xml:space="preserve">✔ </w:t>
            </w:r>
            <w:hyperlink r:id="rId81">
              <w:r w:rsidRPr="669B8260">
                <w:rPr>
                  <w:rStyle w:val="Hyperlink"/>
                  <w:rFonts w:ascii="Calibri" w:eastAsia="Calibri" w:hAnsi="Calibri" w:cs="Calibri"/>
                </w:rPr>
                <w:t>3.2.4 – Consistent Identification</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1ABBF8" w14:textId="0B2D6A87" w:rsidR="669B8260" w:rsidRDefault="7BB5C837" w:rsidP="666AB00D">
            <w:pPr>
              <w:jc w:val="center"/>
              <w:rPr>
                <w:rFonts w:ascii="Calibri" w:eastAsia="Calibri" w:hAnsi="Calibri" w:cs="Calibri"/>
              </w:rPr>
            </w:pPr>
            <w:r w:rsidRPr="666AB00D">
              <w:rPr>
                <w:rFonts w:ascii="Calibri" w:eastAsia="Calibri" w:hAnsi="Calibri" w:cs="Calibri"/>
              </w:rPr>
              <w:t xml:space="preserve">Use icons and buttons consistently </w:t>
            </w:r>
          </w:p>
        </w:tc>
      </w:tr>
      <w:tr w:rsidR="669B8260" w14:paraId="42DF6BAE" w14:textId="77777777" w:rsidTr="666AB00D">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C360E6" w14:textId="2852B89C" w:rsidR="669B8260" w:rsidRDefault="669B8260" w:rsidP="669B8260">
            <w:pPr>
              <w:jc w:val="center"/>
            </w:pPr>
            <w:r w:rsidRPr="669B8260">
              <w:rPr>
                <w:rFonts w:ascii="Calibri" w:eastAsia="Calibri" w:hAnsi="Calibri" w:cs="Calibri"/>
                <w:color w:val="000000" w:themeColor="text1"/>
                <w:sz w:val="22"/>
                <w:szCs w:val="22"/>
              </w:rPr>
              <w:t xml:space="preserve">✔ </w:t>
            </w:r>
            <w:hyperlink r:id="rId82">
              <w:r w:rsidRPr="669B8260">
                <w:rPr>
                  <w:rStyle w:val="Hyperlink"/>
                  <w:rFonts w:ascii="Calibri" w:eastAsia="Calibri" w:hAnsi="Calibri" w:cs="Calibri"/>
                </w:rPr>
                <w:t>3.3.3 – Error Suggestion</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A6CC74" w14:textId="0897FFA0" w:rsidR="669B8260" w:rsidRDefault="7BB5C837" w:rsidP="666AB00D">
            <w:pPr>
              <w:jc w:val="center"/>
              <w:rPr>
                <w:rFonts w:ascii="Calibri" w:eastAsia="Calibri" w:hAnsi="Calibri" w:cs="Calibri"/>
              </w:rPr>
            </w:pPr>
            <w:r w:rsidRPr="666AB00D">
              <w:rPr>
                <w:rFonts w:ascii="Calibri" w:eastAsia="Calibri" w:hAnsi="Calibri" w:cs="Calibri"/>
              </w:rPr>
              <w:t xml:space="preserve">Suggest fixes when users make errors </w:t>
            </w:r>
          </w:p>
        </w:tc>
      </w:tr>
      <w:tr w:rsidR="669B8260" w14:paraId="61C27F2D" w14:textId="77777777" w:rsidTr="666AB00D">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9A00A5" w14:textId="069CC399" w:rsidR="669B8260" w:rsidRDefault="669B8260" w:rsidP="669B8260">
            <w:pPr>
              <w:jc w:val="center"/>
            </w:pPr>
            <w:r w:rsidRPr="669B8260">
              <w:rPr>
                <w:rFonts w:ascii="Calibri" w:eastAsia="Calibri" w:hAnsi="Calibri" w:cs="Calibri"/>
                <w:color w:val="000000" w:themeColor="text1"/>
                <w:sz w:val="22"/>
                <w:szCs w:val="22"/>
              </w:rPr>
              <w:t xml:space="preserve">✔ </w:t>
            </w:r>
            <w:hyperlink r:id="rId83">
              <w:r w:rsidRPr="669B8260">
                <w:rPr>
                  <w:rStyle w:val="Hyperlink"/>
                  <w:rFonts w:ascii="Calibri" w:eastAsia="Calibri" w:hAnsi="Calibri" w:cs="Calibri"/>
                </w:rPr>
                <w:t>3.3.4- Error Prevention (Legal, Financial, Data)</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AB3DAB" w14:textId="2F510C8A" w:rsidR="669B8260" w:rsidRDefault="7BB5C837" w:rsidP="666AB00D">
            <w:pPr>
              <w:jc w:val="center"/>
              <w:rPr>
                <w:rFonts w:ascii="Calibri" w:eastAsia="Calibri" w:hAnsi="Calibri" w:cs="Calibri"/>
              </w:rPr>
            </w:pPr>
            <w:r w:rsidRPr="666AB00D">
              <w:rPr>
                <w:rFonts w:ascii="Calibri" w:eastAsia="Calibri" w:hAnsi="Calibri" w:cs="Calibri"/>
              </w:rPr>
              <w:t xml:space="preserve">Reduce the risk of input errors for sensitive data </w:t>
            </w:r>
          </w:p>
        </w:tc>
      </w:tr>
    </w:tbl>
    <w:p w14:paraId="3F69D400" w14:textId="72A8E93D" w:rsidR="00B85472" w:rsidRPr="00B85472" w:rsidRDefault="044BBF3F" w:rsidP="669B8260">
      <w:pPr>
        <w:jc w:val="center"/>
      </w:pPr>
      <w:r w:rsidRPr="666AB00D">
        <w:t xml:space="preserve"> </w:t>
      </w:r>
    </w:p>
    <w:p w14:paraId="730A18A3" w14:textId="36D3E30D" w:rsidR="00B85472" w:rsidRPr="00B85472" w:rsidRDefault="044BBF3F" w:rsidP="669B8260">
      <w:pPr>
        <w:jc w:val="center"/>
      </w:pPr>
      <w:r w:rsidRPr="666AB00D">
        <w:t xml:space="preserve"> </w:t>
      </w:r>
    </w:p>
    <w:p w14:paraId="30B81832" w14:textId="69609C68" w:rsidR="00B85472" w:rsidRPr="00B85472" w:rsidRDefault="044BBF3F" w:rsidP="669B8260">
      <w:pPr>
        <w:jc w:val="center"/>
      </w:pPr>
      <w:r w:rsidRPr="666AB00D">
        <w:rPr>
          <w:rFonts w:ascii="Calibri" w:eastAsia="Calibri" w:hAnsi="Calibri" w:cs="Calibri"/>
          <w:b/>
          <w:bCs/>
          <w:color w:val="646464"/>
        </w:rPr>
        <w:t>WCAG Checklist Level AAA (Advanced)</w:t>
      </w:r>
      <w:r w:rsidRPr="666AB00D">
        <w:rPr>
          <w:rFonts w:ascii="Calibri" w:eastAsia="Calibri" w:hAnsi="Calibri" w:cs="Calibri"/>
          <w:color w:val="646464"/>
        </w:rPr>
        <w:t xml:space="preserve"> </w:t>
      </w:r>
    </w:p>
    <w:tbl>
      <w:tblPr>
        <w:tblStyle w:val="TableGrid"/>
        <w:tblW w:w="0" w:type="auto"/>
        <w:tblLayout w:type="fixed"/>
        <w:tblLook w:val="06A0" w:firstRow="1" w:lastRow="0" w:firstColumn="1" w:lastColumn="0" w:noHBand="1" w:noVBand="1"/>
      </w:tblPr>
      <w:tblGrid>
        <w:gridCol w:w="4530"/>
        <w:gridCol w:w="4530"/>
      </w:tblGrid>
      <w:tr w:rsidR="669B8260" w14:paraId="51853F28"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7CF12E" w14:textId="2D7C5FCC" w:rsidR="669B8260" w:rsidRDefault="669B8260" w:rsidP="669B8260">
            <w:pPr>
              <w:jc w:val="center"/>
            </w:pPr>
            <w:r w:rsidRPr="669B8260">
              <w:rPr>
                <w:rFonts w:ascii="Calibri" w:eastAsia="Calibri" w:hAnsi="Calibri" w:cs="Calibri"/>
                <w:b/>
                <w:bCs/>
                <w:color w:val="000000" w:themeColor="text1"/>
              </w:rPr>
              <w:t>Guideline</w:t>
            </w:r>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D71575" w14:textId="308F8BAD" w:rsidR="669B8260" w:rsidRDefault="669B8260" w:rsidP="669B8260">
            <w:pPr>
              <w:jc w:val="center"/>
            </w:pPr>
            <w:r w:rsidRPr="669B8260">
              <w:rPr>
                <w:rFonts w:ascii="Calibri" w:eastAsia="Calibri" w:hAnsi="Calibri" w:cs="Calibri"/>
                <w:b/>
                <w:bCs/>
                <w:color w:val="000000" w:themeColor="text1"/>
              </w:rPr>
              <w:t>Summary</w:t>
            </w:r>
            <w:r w:rsidRPr="669B8260">
              <w:rPr>
                <w:rFonts w:ascii="Calibri" w:eastAsia="Calibri" w:hAnsi="Calibri" w:cs="Calibri"/>
                <w:color w:val="000000" w:themeColor="text1"/>
              </w:rPr>
              <w:t xml:space="preserve"> </w:t>
            </w:r>
          </w:p>
        </w:tc>
      </w:tr>
      <w:tr w:rsidR="669B8260" w14:paraId="65E4445A"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A225BB" w14:textId="3EE7C7BA"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84">
              <w:r w:rsidRPr="669B8260">
                <w:rPr>
                  <w:rStyle w:val="Hyperlink"/>
                  <w:rFonts w:ascii="Calibri" w:eastAsia="Calibri" w:hAnsi="Calibri" w:cs="Calibri"/>
                </w:rPr>
                <w:t>1.2.6 – Sign Language (Pre-recorded)</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A001FD" w14:textId="29E4A4FB" w:rsidR="669B8260" w:rsidRDefault="669B8260" w:rsidP="669B8260">
            <w:pPr>
              <w:jc w:val="center"/>
            </w:pPr>
            <w:r w:rsidRPr="669B8260">
              <w:rPr>
                <w:rFonts w:ascii="Calibri" w:eastAsia="Calibri" w:hAnsi="Calibri" w:cs="Calibri"/>
                <w:color w:val="000000" w:themeColor="text1"/>
              </w:rPr>
              <w:t xml:space="preserve">Provide sign language translations for pre-recorded videos. </w:t>
            </w:r>
          </w:p>
        </w:tc>
      </w:tr>
      <w:tr w:rsidR="669B8260" w14:paraId="304C3208"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B90B7C" w14:textId="2929AEBB"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85">
              <w:r w:rsidRPr="669B8260">
                <w:rPr>
                  <w:rStyle w:val="Hyperlink"/>
                  <w:rFonts w:ascii="Calibri" w:eastAsia="Calibri" w:hAnsi="Calibri" w:cs="Calibri"/>
                </w:rPr>
                <w:t>1.2.7 – Extended Audio description (Pre-recorded)</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85552E" w14:textId="3D823841" w:rsidR="669B8260" w:rsidRDefault="669B8260" w:rsidP="669B8260">
            <w:pPr>
              <w:jc w:val="center"/>
            </w:pPr>
            <w:r w:rsidRPr="669B8260">
              <w:rPr>
                <w:rFonts w:ascii="Calibri" w:eastAsia="Calibri" w:hAnsi="Calibri" w:cs="Calibri"/>
                <w:color w:val="000000" w:themeColor="text1"/>
              </w:rPr>
              <w:t xml:space="preserve">Provide extended audio descriptions for pre-recorded videos. </w:t>
            </w:r>
          </w:p>
        </w:tc>
      </w:tr>
      <w:tr w:rsidR="669B8260" w14:paraId="1C4D2294"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7418F2" w14:textId="726EEE4A"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86">
              <w:r w:rsidRPr="669B8260">
                <w:rPr>
                  <w:rStyle w:val="Hyperlink"/>
                  <w:rFonts w:ascii="Calibri" w:eastAsia="Calibri" w:hAnsi="Calibri" w:cs="Calibri"/>
                </w:rPr>
                <w:t>1.2.8 – Media Alternative (Pre-recorded)</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F8C3C2" w14:textId="03ACC090" w:rsidR="669B8260" w:rsidRDefault="669B8260" w:rsidP="669B8260">
            <w:pPr>
              <w:jc w:val="center"/>
            </w:pPr>
            <w:r w:rsidRPr="669B8260">
              <w:rPr>
                <w:rFonts w:ascii="Calibri" w:eastAsia="Calibri" w:hAnsi="Calibri" w:cs="Calibri"/>
                <w:color w:val="000000" w:themeColor="text1"/>
              </w:rPr>
              <w:t xml:space="preserve">Provide text alternatives for pre-recorded videos. </w:t>
            </w:r>
          </w:p>
        </w:tc>
      </w:tr>
      <w:tr w:rsidR="669B8260" w14:paraId="69FC888C"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A99BAF" w14:textId="4CCAC8B9"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87">
              <w:r w:rsidRPr="669B8260">
                <w:rPr>
                  <w:rStyle w:val="Hyperlink"/>
                  <w:rFonts w:ascii="Calibri" w:eastAsia="Calibri" w:hAnsi="Calibri" w:cs="Calibri"/>
                </w:rPr>
                <w:t>1.2.9 – Audio Only (Live)</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441763" w14:textId="36990862" w:rsidR="669B8260" w:rsidRDefault="669B8260" w:rsidP="669B8260">
            <w:pPr>
              <w:jc w:val="center"/>
            </w:pPr>
            <w:r w:rsidRPr="669B8260">
              <w:rPr>
                <w:rFonts w:ascii="Calibri" w:eastAsia="Calibri" w:hAnsi="Calibri" w:cs="Calibri"/>
                <w:color w:val="000000" w:themeColor="text1"/>
              </w:rPr>
              <w:t xml:space="preserve">Provide alternatives for live audio. </w:t>
            </w:r>
          </w:p>
        </w:tc>
      </w:tr>
      <w:tr w:rsidR="669B8260" w14:paraId="46468768"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2B940A" w14:textId="6026AF30" w:rsidR="669B8260" w:rsidRDefault="669B8260" w:rsidP="669B8260">
            <w:pPr>
              <w:jc w:val="center"/>
            </w:pPr>
            <w:r w:rsidRPr="669B8260">
              <w:rPr>
                <w:rFonts w:ascii="Calibri" w:eastAsia="Calibri" w:hAnsi="Calibri" w:cs="Calibri"/>
                <w:color w:val="000000" w:themeColor="text1"/>
                <w:sz w:val="22"/>
                <w:szCs w:val="22"/>
              </w:rPr>
              <w:t>✔</w:t>
            </w:r>
            <w:hyperlink r:id="rId88">
              <w:r w:rsidRPr="669B8260">
                <w:rPr>
                  <w:rStyle w:val="Hyperlink"/>
                  <w:rFonts w:ascii="Calibri" w:eastAsia="Calibri" w:hAnsi="Calibri" w:cs="Calibri"/>
                </w:rPr>
                <w:t>1.3.6 – Identify Purpose</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95C034" w14:textId="15A2288D" w:rsidR="669B8260" w:rsidRDefault="669B8260" w:rsidP="669B8260">
            <w:pPr>
              <w:jc w:val="center"/>
            </w:pPr>
            <w:r w:rsidRPr="669B8260">
              <w:rPr>
                <w:rFonts w:ascii="Calibri" w:eastAsia="Calibri" w:hAnsi="Calibri" w:cs="Calibri"/>
                <w:color w:val="000000" w:themeColor="text1"/>
              </w:rPr>
              <w:t xml:space="preserve">The purpose of all components must be programmatically determinable. </w:t>
            </w:r>
          </w:p>
        </w:tc>
      </w:tr>
      <w:tr w:rsidR="669B8260" w14:paraId="0DD91945"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17BE2A" w14:textId="0313DE47" w:rsidR="669B8260" w:rsidRDefault="669B8260" w:rsidP="669B8260">
            <w:pPr>
              <w:jc w:val="center"/>
            </w:pPr>
            <w:r w:rsidRPr="669B8260">
              <w:rPr>
                <w:rFonts w:ascii="Calibri" w:eastAsia="Calibri" w:hAnsi="Calibri" w:cs="Calibri"/>
                <w:color w:val="000000" w:themeColor="text1"/>
                <w:sz w:val="22"/>
                <w:szCs w:val="22"/>
              </w:rPr>
              <w:t>✔</w:t>
            </w:r>
            <w:r w:rsidRPr="669B8260">
              <w:rPr>
                <w:rFonts w:ascii="Calibri" w:eastAsia="Calibri" w:hAnsi="Calibri" w:cs="Calibri"/>
                <w:color w:val="000000" w:themeColor="text1"/>
              </w:rPr>
              <w:t xml:space="preserve"> </w:t>
            </w:r>
            <w:hyperlink r:id="rId89">
              <w:r w:rsidRPr="669B8260">
                <w:rPr>
                  <w:rStyle w:val="Hyperlink"/>
                  <w:rFonts w:ascii="Calibri" w:eastAsia="Calibri" w:hAnsi="Calibri" w:cs="Calibri"/>
                </w:rPr>
                <w:t>1.4.6 – Contrast (Enhanced)</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5C7188" w14:textId="3B9B0234" w:rsidR="669B8260" w:rsidRDefault="669B8260" w:rsidP="669B8260">
            <w:pPr>
              <w:jc w:val="center"/>
            </w:pPr>
            <w:r w:rsidRPr="669B8260">
              <w:rPr>
                <w:rFonts w:ascii="Calibri" w:eastAsia="Calibri" w:hAnsi="Calibri" w:cs="Calibri"/>
                <w:color w:val="000000" w:themeColor="text1"/>
              </w:rPr>
              <w:t xml:space="preserve">Contrast ratio between text and background is at least 7:1. </w:t>
            </w:r>
          </w:p>
        </w:tc>
      </w:tr>
      <w:tr w:rsidR="669B8260" w14:paraId="34F295FF"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0B8C5C" w14:textId="236AF96B"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90">
              <w:r w:rsidRPr="669B8260">
                <w:rPr>
                  <w:rStyle w:val="Hyperlink"/>
                  <w:rFonts w:ascii="Calibri" w:eastAsia="Calibri" w:hAnsi="Calibri" w:cs="Calibri"/>
                </w:rPr>
                <w:t>1.4.7 – Low or No Background Audio</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C8FC64" w14:textId="0FD08C37" w:rsidR="669B8260" w:rsidRDefault="669B8260" w:rsidP="669B8260">
            <w:pPr>
              <w:jc w:val="center"/>
            </w:pPr>
            <w:r w:rsidRPr="669B8260">
              <w:rPr>
                <w:rFonts w:ascii="Calibri" w:eastAsia="Calibri" w:hAnsi="Calibri" w:cs="Calibri"/>
                <w:color w:val="000000" w:themeColor="text1"/>
              </w:rPr>
              <w:t xml:space="preserve">Audio-only content is clear with no or minimal background noise. </w:t>
            </w:r>
          </w:p>
        </w:tc>
      </w:tr>
      <w:tr w:rsidR="669B8260" w14:paraId="1024A552"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EB2099" w14:textId="32FB2B2F" w:rsidR="669B8260" w:rsidRDefault="669B8260" w:rsidP="669B8260">
            <w:pPr>
              <w:jc w:val="center"/>
            </w:pPr>
            <w:r w:rsidRPr="669B8260">
              <w:rPr>
                <w:rFonts w:ascii="Calibri" w:eastAsia="Calibri" w:hAnsi="Calibri" w:cs="Calibri"/>
                <w:color w:val="000000" w:themeColor="text1"/>
                <w:sz w:val="22"/>
                <w:szCs w:val="22"/>
              </w:rPr>
              <w:t>✔</w:t>
            </w:r>
            <w:r w:rsidRPr="669B8260">
              <w:rPr>
                <w:rFonts w:ascii="Calibri" w:eastAsia="Calibri" w:hAnsi="Calibri" w:cs="Calibri"/>
                <w:color w:val="0563C1"/>
                <w:u w:val="single"/>
              </w:rPr>
              <w:t xml:space="preserve">  </w:t>
            </w:r>
            <w:hyperlink r:id="rId91">
              <w:r w:rsidRPr="669B8260">
                <w:rPr>
                  <w:rStyle w:val="Hyperlink"/>
                  <w:rFonts w:ascii="Calibri" w:eastAsia="Calibri" w:hAnsi="Calibri" w:cs="Calibri"/>
                </w:rPr>
                <w:t>1.4.8 – Visual Presentation</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EE5600" w14:textId="7923E61C" w:rsidR="669B8260" w:rsidRDefault="669B8260" w:rsidP="669B8260">
            <w:pPr>
              <w:jc w:val="center"/>
            </w:pPr>
            <w:r w:rsidRPr="669B8260">
              <w:rPr>
                <w:rFonts w:ascii="Calibri" w:eastAsia="Calibri" w:hAnsi="Calibri" w:cs="Calibri"/>
                <w:color w:val="000000" w:themeColor="text1"/>
              </w:rPr>
              <w:t xml:space="preserve">Offer users a range of presentation options for blocks of text. </w:t>
            </w:r>
          </w:p>
        </w:tc>
      </w:tr>
      <w:tr w:rsidR="669B8260" w14:paraId="5B419DFF"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0B7C35" w14:textId="13C82250" w:rsidR="669B8260" w:rsidRDefault="669B8260" w:rsidP="669B8260">
            <w:pPr>
              <w:jc w:val="center"/>
            </w:pPr>
            <w:r w:rsidRPr="669B8260">
              <w:rPr>
                <w:rFonts w:ascii="Calibri" w:eastAsia="Calibri" w:hAnsi="Calibri" w:cs="Calibri"/>
                <w:color w:val="000000" w:themeColor="text1"/>
                <w:sz w:val="22"/>
                <w:szCs w:val="22"/>
              </w:rPr>
              <w:t>✔</w:t>
            </w:r>
            <w:hyperlink r:id="rId92">
              <w:r w:rsidRPr="669B8260">
                <w:rPr>
                  <w:rStyle w:val="Hyperlink"/>
                  <w:rFonts w:ascii="Calibri" w:eastAsia="Calibri" w:hAnsi="Calibri" w:cs="Calibri"/>
                </w:rPr>
                <w:t>1.4.9 – Images of Text (No Exception)</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153A86" w14:textId="3746BCA6" w:rsidR="669B8260" w:rsidRDefault="669B8260" w:rsidP="669B8260">
            <w:pPr>
              <w:jc w:val="center"/>
            </w:pPr>
            <w:r w:rsidRPr="669B8260">
              <w:rPr>
                <w:rFonts w:ascii="Calibri" w:eastAsia="Calibri" w:hAnsi="Calibri" w:cs="Calibri"/>
                <w:color w:val="000000" w:themeColor="text1"/>
              </w:rPr>
              <w:t xml:space="preserve">Don’t use images of text. </w:t>
            </w:r>
          </w:p>
        </w:tc>
      </w:tr>
      <w:tr w:rsidR="669B8260" w14:paraId="1BDC26A2"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1F1C56" w14:textId="1C2CC9BF"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93">
              <w:r w:rsidRPr="669B8260">
                <w:rPr>
                  <w:rStyle w:val="Hyperlink"/>
                  <w:rFonts w:ascii="Calibri" w:eastAsia="Calibri" w:hAnsi="Calibri" w:cs="Calibri"/>
                </w:rPr>
                <w:t>2.1.3 – Keyboard (No Exception)</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2E7C4F" w14:textId="0F17855B" w:rsidR="669B8260" w:rsidRDefault="669B8260" w:rsidP="669B8260">
            <w:pPr>
              <w:jc w:val="center"/>
            </w:pPr>
            <w:r w:rsidRPr="669B8260">
              <w:rPr>
                <w:rFonts w:ascii="Calibri" w:eastAsia="Calibri" w:hAnsi="Calibri" w:cs="Calibri"/>
                <w:color w:val="000000" w:themeColor="text1"/>
              </w:rPr>
              <w:t xml:space="preserve">All functionality is accessible by keyboard with no exceptions. </w:t>
            </w:r>
          </w:p>
        </w:tc>
      </w:tr>
      <w:tr w:rsidR="669B8260" w14:paraId="273F5ECF"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6D64AA4" w14:textId="5837AB9A"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94">
              <w:r w:rsidRPr="669B8260">
                <w:rPr>
                  <w:rStyle w:val="Hyperlink"/>
                  <w:rFonts w:ascii="Calibri" w:eastAsia="Calibri" w:hAnsi="Calibri" w:cs="Calibri"/>
                </w:rPr>
                <w:t>2.2.3 – No Timing</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ACAFBA" w14:textId="4CE741F3" w:rsidR="669B8260" w:rsidRDefault="669B8260" w:rsidP="669B8260">
            <w:pPr>
              <w:jc w:val="center"/>
            </w:pPr>
            <w:r w:rsidRPr="669B8260">
              <w:rPr>
                <w:rFonts w:ascii="Calibri" w:eastAsia="Calibri" w:hAnsi="Calibri" w:cs="Calibri"/>
                <w:color w:val="000000" w:themeColor="text1"/>
              </w:rPr>
              <w:t xml:space="preserve">No time limits on your website. </w:t>
            </w:r>
          </w:p>
        </w:tc>
      </w:tr>
      <w:tr w:rsidR="669B8260" w14:paraId="2AC9762C"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E86AFB" w14:textId="76CC320C" w:rsidR="669B8260" w:rsidRDefault="669B8260" w:rsidP="669B8260">
            <w:pPr>
              <w:jc w:val="center"/>
            </w:pPr>
            <w:r w:rsidRPr="669B8260">
              <w:rPr>
                <w:rFonts w:ascii="Calibri" w:eastAsia="Calibri" w:hAnsi="Calibri" w:cs="Calibri"/>
                <w:b/>
                <w:bCs/>
                <w:color w:val="FF0000"/>
              </w:rPr>
              <w:t>N/A</w:t>
            </w:r>
            <w:r w:rsidRPr="669B8260">
              <w:rPr>
                <w:rFonts w:ascii="Calibri" w:eastAsia="Calibri" w:hAnsi="Calibri" w:cs="Calibri"/>
                <w:color w:val="0563C1"/>
                <w:u w:val="single"/>
              </w:rPr>
              <w:t xml:space="preserve"> </w:t>
            </w:r>
            <w:hyperlink r:id="rId95">
              <w:r w:rsidRPr="669B8260">
                <w:rPr>
                  <w:rStyle w:val="Hyperlink"/>
                  <w:rFonts w:ascii="Calibri" w:eastAsia="Calibri" w:hAnsi="Calibri" w:cs="Calibri"/>
                </w:rPr>
                <w:t>2.2.4 – Interruptions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97D8FA" w14:textId="5212B22B" w:rsidR="669B8260" w:rsidRDefault="669B8260" w:rsidP="669B8260">
            <w:pPr>
              <w:jc w:val="center"/>
            </w:pPr>
            <w:r w:rsidRPr="669B8260">
              <w:rPr>
                <w:rFonts w:ascii="Calibri" w:eastAsia="Calibri" w:hAnsi="Calibri" w:cs="Calibri"/>
                <w:color w:val="000000" w:themeColor="text1"/>
              </w:rPr>
              <w:t xml:space="preserve">Users can postpone or suppress non-emergency interruptions. </w:t>
            </w:r>
          </w:p>
        </w:tc>
      </w:tr>
      <w:tr w:rsidR="669B8260" w14:paraId="41687199"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F6A094" w14:textId="1471113F" w:rsidR="669B8260" w:rsidRDefault="669B8260" w:rsidP="669B8260">
            <w:pPr>
              <w:jc w:val="center"/>
            </w:pPr>
            <w:r w:rsidRPr="669B8260">
              <w:rPr>
                <w:rFonts w:ascii="Calibri" w:eastAsia="Calibri" w:hAnsi="Calibri" w:cs="Calibri"/>
                <w:color w:val="000000" w:themeColor="text1"/>
                <w:sz w:val="22"/>
                <w:szCs w:val="22"/>
              </w:rPr>
              <w:t>✔</w:t>
            </w:r>
            <w:hyperlink r:id="rId96">
              <w:r w:rsidRPr="669B8260">
                <w:rPr>
                  <w:rStyle w:val="Hyperlink"/>
                  <w:rFonts w:ascii="Calibri" w:eastAsia="Calibri" w:hAnsi="Calibri" w:cs="Calibri"/>
                </w:rPr>
                <w:t>2.2.5 – Re-authenticating</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3D6E5C" w14:textId="559E7256" w:rsidR="669B8260" w:rsidRDefault="669B8260" w:rsidP="669B8260">
            <w:pPr>
              <w:jc w:val="center"/>
            </w:pPr>
            <w:r w:rsidRPr="669B8260">
              <w:rPr>
                <w:rFonts w:ascii="Calibri" w:eastAsia="Calibri" w:hAnsi="Calibri" w:cs="Calibri"/>
                <w:color w:val="000000" w:themeColor="text1"/>
              </w:rPr>
              <w:t xml:space="preserve">Save user data when re-authenticating. </w:t>
            </w:r>
          </w:p>
        </w:tc>
      </w:tr>
      <w:tr w:rsidR="669B8260" w14:paraId="255BAE9E"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6F4A56" w14:textId="2D4A64E9" w:rsidR="669B8260" w:rsidRDefault="669B8260" w:rsidP="669B8260">
            <w:pPr>
              <w:jc w:val="center"/>
            </w:pPr>
            <w:r w:rsidRPr="669B8260">
              <w:rPr>
                <w:rFonts w:ascii="Calibri" w:eastAsia="Calibri" w:hAnsi="Calibri" w:cs="Calibri"/>
                <w:color w:val="000000" w:themeColor="text1"/>
                <w:sz w:val="22"/>
                <w:szCs w:val="22"/>
              </w:rPr>
              <w:t>✔</w:t>
            </w:r>
            <w:r w:rsidRPr="669B8260">
              <w:rPr>
                <w:rFonts w:ascii="Calibri" w:eastAsia="Calibri" w:hAnsi="Calibri" w:cs="Calibri"/>
                <w:color w:val="000000" w:themeColor="text1"/>
              </w:rPr>
              <w:t xml:space="preserve"> </w:t>
            </w:r>
            <w:hyperlink r:id="rId97">
              <w:r w:rsidRPr="669B8260">
                <w:rPr>
                  <w:rStyle w:val="Hyperlink"/>
                  <w:rFonts w:ascii="Calibri" w:eastAsia="Calibri" w:hAnsi="Calibri" w:cs="Calibri"/>
                </w:rPr>
                <w:t>2.2.6 – Timeouts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E35146" w14:textId="0F00B2C6" w:rsidR="669B8260" w:rsidRDefault="669B8260" w:rsidP="669B8260">
            <w:pPr>
              <w:jc w:val="center"/>
            </w:pPr>
            <w:r w:rsidRPr="669B8260">
              <w:rPr>
                <w:rFonts w:ascii="Calibri" w:eastAsia="Calibri" w:hAnsi="Calibri" w:cs="Calibri"/>
                <w:color w:val="000000" w:themeColor="text1"/>
              </w:rPr>
              <w:t xml:space="preserve">Warn users about timeouts that cause data loss. </w:t>
            </w:r>
          </w:p>
        </w:tc>
      </w:tr>
      <w:tr w:rsidR="669B8260" w14:paraId="3B0FDEBF"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8B7C5D" w14:textId="178C7BE6" w:rsidR="669B8260" w:rsidRDefault="669B8260" w:rsidP="669B8260">
            <w:pPr>
              <w:jc w:val="center"/>
            </w:pPr>
            <w:r w:rsidRPr="669B8260">
              <w:rPr>
                <w:rFonts w:ascii="Calibri" w:eastAsia="Calibri" w:hAnsi="Calibri" w:cs="Calibri"/>
                <w:color w:val="000000" w:themeColor="text1"/>
                <w:sz w:val="22"/>
                <w:szCs w:val="22"/>
              </w:rPr>
              <w:lastRenderedPageBreak/>
              <w:t>✔</w:t>
            </w:r>
            <w:hyperlink r:id="rId98">
              <w:r w:rsidRPr="669B8260">
                <w:rPr>
                  <w:rStyle w:val="Hyperlink"/>
                  <w:rFonts w:ascii="Calibri" w:eastAsia="Calibri" w:hAnsi="Calibri" w:cs="Calibri"/>
                </w:rPr>
                <w:t>2.3.2 – Three Flashes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19174E" w14:textId="1CBFFDE4" w:rsidR="669B8260" w:rsidRDefault="669B8260" w:rsidP="669B8260">
            <w:pPr>
              <w:jc w:val="center"/>
            </w:pPr>
            <w:r w:rsidRPr="669B8260">
              <w:rPr>
                <w:rFonts w:ascii="Calibri" w:eastAsia="Calibri" w:hAnsi="Calibri" w:cs="Calibri"/>
                <w:color w:val="000000" w:themeColor="text1"/>
              </w:rPr>
              <w:t xml:space="preserve">No content flashes more than three times per second. </w:t>
            </w:r>
          </w:p>
        </w:tc>
      </w:tr>
      <w:tr w:rsidR="669B8260" w14:paraId="3909AA4F"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2C82E1" w14:textId="1F8B0BA3" w:rsidR="669B8260" w:rsidRDefault="669B8260" w:rsidP="669B8260">
            <w:pPr>
              <w:jc w:val="center"/>
            </w:pPr>
            <w:r w:rsidRPr="669B8260">
              <w:rPr>
                <w:rFonts w:ascii="Calibri" w:eastAsia="Calibri" w:hAnsi="Calibri" w:cs="Calibri"/>
                <w:color w:val="000000" w:themeColor="text1"/>
                <w:sz w:val="22"/>
                <w:szCs w:val="22"/>
              </w:rPr>
              <w:t>✔</w:t>
            </w:r>
            <w:r w:rsidRPr="669B8260">
              <w:rPr>
                <w:rFonts w:ascii="Calibri" w:eastAsia="Calibri" w:hAnsi="Calibri" w:cs="Calibri"/>
                <w:color w:val="0563C1"/>
                <w:u w:val="single"/>
              </w:rPr>
              <w:t xml:space="preserve"> </w:t>
            </w:r>
            <w:hyperlink r:id="rId99">
              <w:r w:rsidRPr="669B8260">
                <w:rPr>
                  <w:rStyle w:val="Hyperlink"/>
                  <w:rFonts w:ascii="Calibri" w:eastAsia="Calibri" w:hAnsi="Calibri" w:cs="Calibri"/>
                </w:rPr>
                <w:t>2.3.3 – Animation from Interactions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9E54EF" w14:textId="075C82A4" w:rsidR="669B8260" w:rsidRDefault="669B8260" w:rsidP="669B8260">
            <w:pPr>
              <w:jc w:val="center"/>
            </w:pPr>
            <w:r w:rsidRPr="669B8260">
              <w:rPr>
                <w:rFonts w:ascii="Calibri" w:eastAsia="Calibri" w:hAnsi="Calibri" w:cs="Calibri"/>
                <w:color w:val="000000" w:themeColor="text1"/>
              </w:rPr>
              <w:t xml:space="preserve">Users can disable motion animation. </w:t>
            </w:r>
          </w:p>
        </w:tc>
      </w:tr>
      <w:tr w:rsidR="669B8260" w14:paraId="1EB6D93A"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D07816" w14:textId="671ABF7F" w:rsidR="669B8260" w:rsidRDefault="669B8260" w:rsidP="669B8260">
            <w:pPr>
              <w:jc w:val="center"/>
            </w:pPr>
            <w:r w:rsidRPr="669B8260">
              <w:rPr>
                <w:rFonts w:ascii="Calibri" w:eastAsia="Calibri" w:hAnsi="Calibri" w:cs="Calibri"/>
                <w:color w:val="000000" w:themeColor="text1"/>
                <w:sz w:val="22"/>
                <w:szCs w:val="22"/>
              </w:rPr>
              <w:t>✔</w:t>
            </w:r>
            <w:hyperlink r:id="rId100">
              <w:r w:rsidRPr="669B8260">
                <w:rPr>
                  <w:rStyle w:val="Hyperlink"/>
                  <w:rFonts w:ascii="Calibri" w:eastAsia="Calibri" w:hAnsi="Calibri" w:cs="Calibri"/>
                </w:rPr>
                <w:t>2.4.8 – Location</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6139677" w14:textId="1F07406A" w:rsidR="669B8260" w:rsidRDefault="669B8260" w:rsidP="669B8260">
            <w:pPr>
              <w:jc w:val="center"/>
            </w:pPr>
            <w:r w:rsidRPr="669B8260">
              <w:rPr>
                <w:rFonts w:ascii="Calibri" w:eastAsia="Calibri" w:hAnsi="Calibri" w:cs="Calibri"/>
                <w:color w:val="000000" w:themeColor="text1"/>
              </w:rPr>
              <w:t xml:space="preserve">Let users know where they are on your website. </w:t>
            </w:r>
          </w:p>
        </w:tc>
      </w:tr>
      <w:tr w:rsidR="669B8260" w14:paraId="5DA0E9F4"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11A0F6" w14:textId="465BA2C5" w:rsidR="669B8260" w:rsidRDefault="669B8260" w:rsidP="669B8260">
            <w:pPr>
              <w:jc w:val="center"/>
            </w:pPr>
            <w:r w:rsidRPr="669B8260">
              <w:rPr>
                <w:rFonts w:ascii="Calibri" w:eastAsia="Calibri" w:hAnsi="Calibri" w:cs="Calibri"/>
                <w:color w:val="000000" w:themeColor="text1"/>
                <w:sz w:val="22"/>
                <w:szCs w:val="22"/>
              </w:rPr>
              <w:t xml:space="preserve">✔ </w:t>
            </w:r>
            <w:hyperlink r:id="rId101">
              <w:r w:rsidRPr="669B8260">
                <w:rPr>
                  <w:rStyle w:val="Hyperlink"/>
                  <w:rFonts w:ascii="Calibri" w:eastAsia="Calibri" w:hAnsi="Calibri" w:cs="Calibri"/>
                </w:rPr>
                <w:t>2.4.9 – Link Purpose (Link Only)</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C6D370" w14:textId="0E0A2967" w:rsidR="669B8260" w:rsidRDefault="669B8260" w:rsidP="669B8260">
            <w:pPr>
              <w:jc w:val="center"/>
            </w:pPr>
            <w:r w:rsidRPr="669B8260">
              <w:rPr>
                <w:rFonts w:ascii="Calibri" w:eastAsia="Calibri" w:hAnsi="Calibri" w:cs="Calibri"/>
                <w:color w:val="000000" w:themeColor="text1"/>
              </w:rPr>
              <w:t xml:space="preserve">Every link’s purpose is clear from its text. </w:t>
            </w:r>
          </w:p>
        </w:tc>
      </w:tr>
      <w:tr w:rsidR="669B8260" w14:paraId="1C80BDBF"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ADE772" w14:textId="4866C1AB" w:rsidR="669B8260" w:rsidRDefault="669B8260" w:rsidP="669B8260">
            <w:pPr>
              <w:jc w:val="center"/>
            </w:pPr>
            <w:r w:rsidRPr="669B8260">
              <w:rPr>
                <w:rFonts w:ascii="Calibri" w:eastAsia="Calibri" w:hAnsi="Calibri" w:cs="Calibri"/>
                <w:color w:val="000000" w:themeColor="text1"/>
                <w:sz w:val="22"/>
                <w:szCs w:val="22"/>
              </w:rPr>
              <w:t>✔</w:t>
            </w:r>
            <w:hyperlink r:id="rId102">
              <w:r w:rsidRPr="669B8260">
                <w:rPr>
                  <w:rStyle w:val="Hyperlink"/>
                  <w:rFonts w:ascii="Calibri" w:eastAsia="Calibri" w:hAnsi="Calibri" w:cs="Calibri"/>
                </w:rPr>
                <w:t>2.4.10 – Section Headings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AF9523" w14:textId="13A5AD2A" w:rsidR="669B8260" w:rsidRDefault="669B8260" w:rsidP="669B8260">
            <w:pPr>
              <w:jc w:val="center"/>
            </w:pPr>
            <w:r w:rsidRPr="669B8260">
              <w:rPr>
                <w:rFonts w:ascii="Calibri" w:eastAsia="Calibri" w:hAnsi="Calibri" w:cs="Calibri"/>
                <w:color w:val="000000" w:themeColor="text1"/>
              </w:rPr>
              <w:t xml:space="preserve">Organize content with headings. </w:t>
            </w:r>
          </w:p>
        </w:tc>
      </w:tr>
      <w:tr w:rsidR="669B8260" w14:paraId="2F2231DC"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D17C3B" w14:textId="6605A7F7" w:rsidR="669B8260" w:rsidRDefault="669B8260" w:rsidP="669B8260">
            <w:pPr>
              <w:jc w:val="center"/>
            </w:pPr>
            <w:r w:rsidRPr="669B8260">
              <w:rPr>
                <w:rFonts w:ascii="Calibri" w:eastAsia="Calibri" w:hAnsi="Calibri" w:cs="Calibri"/>
                <w:color w:val="000000" w:themeColor="text1"/>
                <w:sz w:val="22"/>
                <w:szCs w:val="22"/>
              </w:rPr>
              <w:t>✔</w:t>
            </w:r>
            <w:hyperlink r:id="rId103">
              <w:r w:rsidRPr="669B8260">
                <w:rPr>
                  <w:rStyle w:val="Hyperlink"/>
                  <w:rFonts w:ascii="Calibri" w:eastAsia="Calibri" w:hAnsi="Calibri" w:cs="Calibri"/>
                </w:rPr>
                <w:t>3.1.3 – Unusual words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8803F4" w14:textId="4B28D2A1" w:rsidR="669B8260" w:rsidRDefault="669B8260" w:rsidP="669B8260">
            <w:pPr>
              <w:jc w:val="center"/>
            </w:pPr>
            <w:r w:rsidRPr="669B8260">
              <w:rPr>
                <w:rFonts w:ascii="Calibri" w:eastAsia="Calibri" w:hAnsi="Calibri" w:cs="Calibri"/>
                <w:color w:val="000000" w:themeColor="text1"/>
              </w:rPr>
              <w:t xml:space="preserve">Explain any strange words </w:t>
            </w:r>
          </w:p>
        </w:tc>
      </w:tr>
      <w:tr w:rsidR="669B8260" w14:paraId="30C8F407"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A719B2" w14:textId="37FD2387" w:rsidR="669B8260" w:rsidRDefault="669B8260" w:rsidP="669B8260">
            <w:pPr>
              <w:jc w:val="center"/>
            </w:pPr>
            <w:r w:rsidRPr="669B8260">
              <w:rPr>
                <w:rFonts w:ascii="Calibri" w:eastAsia="Calibri" w:hAnsi="Calibri" w:cs="Calibri"/>
                <w:color w:val="000000" w:themeColor="text1"/>
                <w:sz w:val="22"/>
                <w:szCs w:val="22"/>
              </w:rPr>
              <w:t>✔</w:t>
            </w:r>
            <w:r w:rsidRPr="669B8260">
              <w:rPr>
                <w:rFonts w:ascii="Calibri" w:eastAsia="Calibri" w:hAnsi="Calibri" w:cs="Calibri"/>
                <w:color w:val="000000" w:themeColor="text1"/>
              </w:rPr>
              <w:t xml:space="preserve"> </w:t>
            </w:r>
            <w:hyperlink r:id="rId104">
              <w:r w:rsidRPr="669B8260">
                <w:rPr>
                  <w:rStyle w:val="Hyperlink"/>
                  <w:rFonts w:ascii="Calibri" w:eastAsia="Calibri" w:hAnsi="Calibri" w:cs="Calibri"/>
                </w:rPr>
                <w:t>3.1.4 – Abbreviations</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B4BB40" w14:textId="2A4E403E" w:rsidR="669B8260" w:rsidRDefault="669B8260" w:rsidP="669B8260">
            <w:pPr>
              <w:jc w:val="center"/>
            </w:pPr>
            <w:r w:rsidRPr="669B8260">
              <w:rPr>
                <w:rFonts w:ascii="Calibri" w:eastAsia="Calibri" w:hAnsi="Calibri" w:cs="Calibri"/>
                <w:color w:val="000000" w:themeColor="text1"/>
              </w:rPr>
              <w:t xml:space="preserve">Explain any abbreviations </w:t>
            </w:r>
          </w:p>
        </w:tc>
      </w:tr>
      <w:tr w:rsidR="669B8260" w14:paraId="611178FE"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A25233" w14:textId="116F255A" w:rsidR="669B8260" w:rsidRDefault="669B8260" w:rsidP="669B8260">
            <w:pPr>
              <w:jc w:val="center"/>
            </w:pPr>
            <w:r w:rsidRPr="669B8260">
              <w:rPr>
                <w:rFonts w:ascii="Calibri" w:eastAsia="Calibri" w:hAnsi="Calibri" w:cs="Calibri"/>
                <w:color w:val="000000" w:themeColor="text1"/>
                <w:sz w:val="22"/>
                <w:szCs w:val="22"/>
              </w:rPr>
              <w:t>✔</w:t>
            </w:r>
            <w:r w:rsidRPr="669B8260">
              <w:rPr>
                <w:rFonts w:ascii="Calibri" w:eastAsia="Calibri" w:hAnsi="Calibri" w:cs="Calibri"/>
                <w:color w:val="000000" w:themeColor="text1"/>
              </w:rPr>
              <w:t xml:space="preserve"> </w:t>
            </w:r>
            <w:hyperlink r:id="rId105">
              <w:r w:rsidRPr="669B8260">
                <w:rPr>
                  <w:rStyle w:val="Hyperlink"/>
                  <w:rFonts w:ascii="Calibri" w:eastAsia="Calibri" w:hAnsi="Calibri" w:cs="Calibri"/>
                </w:rPr>
                <w:t>3.1.5 – Reading Level</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BDBA11" w14:textId="670936DD" w:rsidR="669B8260" w:rsidRDefault="669B8260" w:rsidP="669B8260">
            <w:pPr>
              <w:jc w:val="center"/>
            </w:pPr>
            <w:r w:rsidRPr="669B8260">
              <w:rPr>
                <w:rFonts w:ascii="Calibri" w:eastAsia="Calibri" w:hAnsi="Calibri" w:cs="Calibri"/>
                <w:color w:val="000000" w:themeColor="text1"/>
              </w:rPr>
              <w:t xml:space="preserve">Users with nine years of school can read your content </w:t>
            </w:r>
          </w:p>
        </w:tc>
      </w:tr>
      <w:tr w:rsidR="669B8260" w14:paraId="1FE47B9D"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61DA5D" w14:textId="2339EE45" w:rsidR="669B8260" w:rsidRDefault="669B8260" w:rsidP="669B8260">
            <w:pPr>
              <w:jc w:val="center"/>
            </w:pPr>
            <w:r w:rsidRPr="669B8260">
              <w:rPr>
                <w:rFonts w:ascii="Calibri" w:eastAsia="Calibri" w:hAnsi="Calibri" w:cs="Calibri"/>
                <w:color w:val="000000" w:themeColor="text1"/>
                <w:sz w:val="22"/>
                <w:szCs w:val="22"/>
              </w:rPr>
              <w:t>✔</w:t>
            </w:r>
            <w:r w:rsidRPr="669B8260">
              <w:rPr>
                <w:rFonts w:ascii="Calibri" w:eastAsia="Calibri" w:hAnsi="Calibri" w:cs="Calibri"/>
                <w:color w:val="000000" w:themeColor="text1"/>
              </w:rPr>
              <w:t xml:space="preserve"> </w:t>
            </w:r>
            <w:hyperlink r:id="rId106">
              <w:r w:rsidRPr="669B8260">
                <w:rPr>
                  <w:rStyle w:val="Hyperlink"/>
                  <w:rFonts w:ascii="Calibri" w:eastAsia="Calibri" w:hAnsi="Calibri" w:cs="Calibri"/>
                </w:rPr>
                <w:t>3.1.6 – Pronunciation</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A34BE1" w14:textId="0E128186" w:rsidR="669B8260" w:rsidRDefault="669B8260" w:rsidP="669B8260">
            <w:pPr>
              <w:jc w:val="center"/>
            </w:pPr>
            <w:r w:rsidRPr="669B8260">
              <w:rPr>
                <w:rFonts w:ascii="Calibri" w:eastAsia="Calibri" w:hAnsi="Calibri" w:cs="Calibri"/>
                <w:color w:val="000000" w:themeColor="text1"/>
              </w:rPr>
              <w:t xml:space="preserve">Explain any words that are hard to pronounce </w:t>
            </w:r>
          </w:p>
        </w:tc>
      </w:tr>
      <w:tr w:rsidR="669B8260" w14:paraId="72E11918" w14:textId="77777777" w:rsidTr="669B8260">
        <w:trPr>
          <w:trHeight w:val="55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CF5DEA" w14:textId="4664867E" w:rsidR="669B8260" w:rsidRDefault="669B8260" w:rsidP="669B8260">
            <w:pPr>
              <w:jc w:val="center"/>
            </w:pPr>
            <w:r w:rsidRPr="669B8260">
              <w:rPr>
                <w:rFonts w:ascii="Calibri" w:eastAsia="Calibri" w:hAnsi="Calibri" w:cs="Calibri"/>
                <w:color w:val="000000" w:themeColor="text1"/>
                <w:sz w:val="22"/>
                <w:szCs w:val="22"/>
              </w:rPr>
              <w:t>✔</w:t>
            </w:r>
            <w:hyperlink r:id="rId107">
              <w:r w:rsidRPr="669B8260">
                <w:rPr>
                  <w:rStyle w:val="Hyperlink"/>
                  <w:rFonts w:ascii="Calibri" w:eastAsia="Calibri" w:hAnsi="Calibri" w:cs="Calibri"/>
                </w:rPr>
                <w:t>3.2.5 – Change on Request</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AD1C16" w14:textId="254BBFE5" w:rsidR="669B8260" w:rsidRDefault="669B8260" w:rsidP="669B8260">
            <w:pPr>
              <w:jc w:val="center"/>
            </w:pPr>
            <w:r w:rsidRPr="669B8260">
              <w:rPr>
                <w:rFonts w:ascii="Calibri" w:eastAsia="Calibri" w:hAnsi="Calibri" w:cs="Calibri"/>
                <w:color w:val="000000" w:themeColor="text1"/>
              </w:rPr>
              <w:t xml:space="preserve">Don’t change elements on your website until users ask </w:t>
            </w:r>
          </w:p>
        </w:tc>
      </w:tr>
      <w:tr w:rsidR="669B8260" w14:paraId="72162B3E"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B8972E" w14:textId="70E41D50" w:rsidR="669B8260" w:rsidRDefault="669B8260" w:rsidP="669B8260">
            <w:pPr>
              <w:jc w:val="center"/>
            </w:pPr>
            <w:r w:rsidRPr="669B8260">
              <w:rPr>
                <w:rFonts w:ascii="Calibri" w:eastAsia="Calibri" w:hAnsi="Calibri" w:cs="Calibri"/>
                <w:color w:val="000000" w:themeColor="text1"/>
                <w:sz w:val="22"/>
                <w:szCs w:val="22"/>
              </w:rPr>
              <w:t xml:space="preserve">✔ </w:t>
            </w:r>
            <w:hyperlink r:id="rId108">
              <w:r w:rsidRPr="669B8260">
                <w:rPr>
                  <w:rStyle w:val="Hyperlink"/>
                  <w:rFonts w:ascii="Calibri" w:eastAsia="Calibri" w:hAnsi="Calibri" w:cs="Calibri"/>
                </w:rPr>
                <w:t>3.3.5 – Help</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2F1FF0" w14:textId="4513B7C9" w:rsidR="669B8260" w:rsidRDefault="669B8260" w:rsidP="669B8260">
            <w:pPr>
              <w:jc w:val="center"/>
            </w:pPr>
            <w:r w:rsidRPr="669B8260">
              <w:rPr>
                <w:rFonts w:ascii="Calibri" w:eastAsia="Calibri" w:hAnsi="Calibri" w:cs="Calibri"/>
                <w:color w:val="000000" w:themeColor="text1"/>
              </w:rPr>
              <w:t xml:space="preserve">Provide detailed help and instructions </w:t>
            </w:r>
          </w:p>
        </w:tc>
      </w:tr>
      <w:tr w:rsidR="669B8260" w14:paraId="218DFD43" w14:textId="77777777" w:rsidTr="669B8260">
        <w:trPr>
          <w:trHeight w:val="285"/>
        </w:trPr>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6703C1" w14:textId="73F96E75" w:rsidR="669B8260" w:rsidRDefault="669B8260" w:rsidP="669B8260">
            <w:pPr>
              <w:jc w:val="center"/>
            </w:pPr>
            <w:r w:rsidRPr="669B8260">
              <w:rPr>
                <w:rFonts w:ascii="Calibri" w:eastAsia="Calibri" w:hAnsi="Calibri" w:cs="Calibri"/>
                <w:color w:val="000000" w:themeColor="text1"/>
                <w:sz w:val="22"/>
                <w:szCs w:val="22"/>
              </w:rPr>
              <w:t>✔</w:t>
            </w:r>
            <w:r w:rsidRPr="669B8260">
              <w:rPr>
                <w:rFonts w:ascii="Calibri" w:eastAsia="Calibri" w:hAnsi="Calibri" w:cs="Calibri"/>
                <w:color w:val="000000" w:themeColor="text1"/>
              </w:rPr>
              <w:t xml:space="preserve"> </w:t>
            </w:r>
            <w:hyperlink r:id="rId109">
              <w:r w:rsidRPr="669B8260">
                <w:rPr>
                  <w:rStyle w:val="Hyperlink"/>
                  <w:rFonts w:ascii="Calibri" w:eastAsia="Calibri" w:hAnsi="Calibri" w:cs="Calibri"/>
                </w:rPr>
                <w:t>3.3.6 – Error Prevention (All)</w:t>
              </w:r>
            </w:hyperlink>
            <w:r w:rsidRPr="669B8260">
              <w:rPr>
                <w:rFonts w:ascii="Calibri" w:eastAsia="Calibri" w:hAnsi="Calibri" w:cs="Calibri"/>
                <w:color w:val="000000" w:themeColor="text1"/>
              </w:rPr>
              <w:t xml:space="preserv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A91407" w14:textId="05C132D3" w:rsidR="669B8260" w:rsidRDefault="669B8260" w:rsidP="669B8260">
            <w:pPr>
              <w:jc w:val="center"/>
            </w:pPr>
            <w:r w:rsidRPr="669B8260">
              <w:rPr>
                <w:rFonts w:ascii="Calibri" w:eastAsia="Calibri" w:hAnsi="Calibri" w:cs="Calibri"/>
                <w:color w:val="000000" w:themeColor="text1"/>
              </w:rPr>
              <w:t xml:space="preserve">Reduce the risk of all input errors </w:t>
            </w:r>
          </w:p>
        </w:tc>
      </w:tr>
    </w:tbl>
    <w:p w14:paraId="1E474E85" w14:textId="034EA3BA" w:rsidR="00B85472" w:rsidRPr="00B85472" w:rsidRDefault="044BBF3F" w:rsidP="669B8260">
      <w:pPr>
        <w:jc w:val="center"/>
      </w:pPr>
      <w:r w:rsidRPr="666AB00D">
        <w:rPr>
          <w:rFonts w:ascii="Calibri" w:eastAsia="Calibri" w:hAnsi="Calibri" w:cs="Calibri"/>
          <w:color w:val="000000" w:themeColor="text1"/>
        </w:rPr>
        <w:t xml:space="preserve">  </w:t>
      </w:r>
    </w:p>
    <w:p w14:paraId="5ADC48BA" w14:textId="49C4BB48" w:rsidR="00B85472" w:rsidRPr="00B85472" w:rsidRDefault="044BBF3F" w:rsidP="00B85472">
      <w:r w:rsidRPr="666AB00D">
        <w:rPr>
          <w:rFonts w:ascii="Calibri" w:eastAsia="Calibri" w:hAnsi="Calibri" w:cs="Calibri"/>
          <w:color w:val="000000" w:themeColor="text1"/>
        </w:rPr>
        <w:t xml:space="preserve"> </w:t>
      </w:r>
    </w:p>
    <w:p w14:paraId="01F85601" w14:textId="4D12420F" w:rsidR="00B85472" w:rsidRPr="00B85472" w:rsidRDefault="044BBF3F" w:rsidP="666AB00D">
      <w:pPr>
        <w:rPr>
          <w:color w:val="000000" w:themeColor="text1"/>
        </w:rPr>
      </w:pPr>
      <w:r w:rsidRPr="666AB00D">
        <w:rPr>
          <w:color w:val="000000" w:themeColor="text1"/>
        </w:rPr>
        <w:t xml:space="preserve">Contrast Ratios: </w:t>
      </w:r>
    </w:p>
    <w:p w14:paraId="05E26269" w14:textId="77777777" w:rsidR="00414F14" w:rsidRDefault="044BBF3F" w:rsidP="00414F14">
      <w:pPr>
        <w:keepNext/>
      </w:pPr>
      <w:r>
        <w:rPr>
          <w:noProof/>
        </w:rPr>
        <w:drawing>
          <wp:inline distT="0" distB="0" distL="0" distR="0" wp14:anchorId="58E9BB7D" wp14:editId="254F8E29">
            <wp:extent cx="5153024" cy="2352675"/>
            <wp:effectExtent l="0" t="0" r="0" b="0"/>
            <wp:docPr id="1040558239" name="Picture 104055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558239"/>
                    <pic:cNvPicPr/>
                  </pic:nvPicPr>
                  <pic:blipFill>
                    <a:blip r:embed="rId110">
                      <a:extLst>
                        <a:ext uri="{28A0092B-C50C-407E-A947-70E740481C1C}">
                          <a14:useLocalDpi xmlns:a14="http://schemas.microsoft.com/office/drawing/2010/main" val="0"/>
                        </a:ext>
                      </a:extLst>
                    </a:blip>
                    <a:stretch>
                      <a:fillRect/>
                    </a:stretch>
                  </pic:blipFill>
                  <pic:spPr>
                    <a:xfrm>
                      <a:off x="0" y="0"/>
                      <a:ext cx="5153024" cy="2352675"/>
                    </a:xfrm>
                    <a:prstGeom prst="rect">
                      <a:avLst/>
                    </a:prstGeom>
                  </pic:spPr>
                </pic:pic>
              </a:graphicData>
            </a:graphic>
          </wp:inline>
        </w:drawing>
      </w:r>
    </w:p>
    <w:p w14:paraId="58E5FD2E" w14:textId="76E455DF" w:rsidR="00414F14" w:rsidRDefault="00414F14" w:rsidP="00414F14">
      <w:pPr>
        <w:pStyle w:val="Caption"/>
        <w:jc w:val="left"/>
      </w:pPr>
      <w:r>
        <w:t xml:space="preserve">Figure </w:t>
      </w:r>
      <w:r>
        <w:fldChar w:fldCharType="begin"/>
      </w:r>
      <w:r>
        <w:instrText xml:space="preserve"> SEQ Figure \* ARABIC </w:instrText>
      </w:r>
      <w:r>
        <w:fldChar w:fldCharType="separate"/>
      </w:r>
      <w:r>
        <w:rPr>
          <w:noProof/>
        </w:rPr>
        <w:t>21</w:t>
      </w:r>
      <w:r>
        <w:fldChar w:fldCharType="end"/>
      </w:r>
      <w:r>
        <w:t>. Contrast Ratio.</w:t>
      </w:r>
    </w:p>
    <w:p w14:paraId="3463FE7B" w14:textId="4B5B3A8F" w:rsidR="00B85472" w:rsidRPr="00B85472" w:rsidRDefault="044BBF3F" w:rsidP="00B85472">
      <w:r w:rsidRPr="666AB00D">
        <w:rPr>
          <w:rFonts w:ascii="Calibri" w:eastAsia="Calibri" w:hAnsi="Calibri" w:cs="Calibri"/>
          <w:color w:val="000000" w:themeColor="text1"/>
        </w:rPr>
        <w:t xml:space="preserve"> </w:t>
      </w:r>
    </w:p>
    <w:p w14:paraId="6547388A" w14:textId="73586915" w:rsidR="00B85472" w:rsidRPr="00B85472" w:rsidRDefault="00B85472" w:rsidP="669B8260">
      <w:r>
        <w:br/>
      </w:r>
      <w:r>
        <w:br/>
      </w:r>
    </w:p>
    <w:p w14:paraId="390F203D" w14:textId="226DC869" w:rsidR="00B85472" w:rsidRPr="00B85472" w:rsidRDefault="00B85472" w:rsidP="669B8260">
      <w:pPr>
        <w:jc w:val="both"/>
      </w:pPr>
    </w:p>
    <w:p w14:paraId="44EF3A15" w14:textId="229154AB" w:rsidR="00FF48C2" w:rsidRDefault="00FF48C2" w:rsidP="00FF48C2"/>
    <w:p w14:paraId="266F3875" w14:textId="28940495" w:rsidR="00FF48C2" w:rsidRDefault="00FF48C2" w:rsidP="00FF48C2">
      <w:pPr>
        <w:jc w:val="center"/>
        <w:rPr>
          <w:rFonts w:ascii="Arial" w:hAnsi="Arial" w:cs="Arial"/>
          <w:color w:val="000000"/>
          <w:sz w:val="22"/>
          <w:szCs w:val="22"/>
          <w:bdr w:val="none" w:sz="0" w:space="0" w:color="auto" w:frame="1"/>
        </w:rPr>
      </w:pPr>
    </w:p>
    <w:p w14:paraId="42773B92" w14:textId="77777777" w:rsidR="0096189D" w:rsidRDefault="0096189D" w:rsidP="0096189D">
      <w:pPr>
        <w:jc w:val="center"/>
        <w:rPr>
          <w:rFonts w:ascii="Arial" w:hAnsi="Arial" w:cs="Arial"/>
          <w:color w:val="000000"/>
          <w:sz w:val="22"/>
          <w:szCs w:val="22"/>
          <w:bdr w:val="none" w:sz="0" w:space="0" w:color="auto" w:frame="1"/>
        </w:rPr>
      </w:pPr>
    </w:p>
    <w:p w14:paraId="64E46FF2" w14:textId="4E52540E" w:rsidR="0096189D" w:rsidRDefault="0096189D" w:rsidP="0096189D">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ab/>
      </w:r>
    </w:p>
    <w:p w14:paraId="096684CB" w14:textId="1D8B253B" w:rsidR="009E06A5" w:rsidRDefault="009E06A5" w:rsidP="009E06A5">
      <w:r>
        <w:rPr>
          <w:rFonts w:ascii="Arial" w:hAnsi="Arial" w:cs="Arial"/>
          <w:color w:val="000000"/>
          <w:sz w:val="22"/>
          <w:szCs w:val="22"/>
          <w:bdr w:val="none" w:sz="0" w:space="0" w:color="auto" w:frame="1"/>
        </w:rPr>
        <w:tab/>
      </w:r>
      <w:r>
        <w:rPr>
          <w:rFonts w:ascii="Arial" w:hAnsi="Arial" w:cs="Arial"/>
          <w:color w:val="000000"/>
          <w:sz w:val="22"/>
          <w:szCs w:val="22"/>
          <w:bdr w:val="none" w:sz="0" w:space="0" w:color="auto" w:frame="1"/>
        </w:rPr>
        <w:tab/>
      </w:r>
      <w:r>
        <w:rPr>
          <w:rFonts w:ascii="Arial" w:hAnsi="Arial" w:cs="Arial"/>
          <w:color w:val="000000"/>
          <w:sz w:val="22"/>
          <w:szCs w:val="22"/>
          <w:bdr w:val="none" w:sz="0" w:space="0" w:color="auto" w:frame="1"/>
        </w:rPr>
        <w:tab/>
      </w:r>
    </w:p>
    <w:p w14:paraId="07A38C98" w14:textId="0E59A200" w:rsidR="009E06A5" w:rsidRDefault="009E06A5" w:rsidP="009E06A5"/>
    <w:p w14:paraId="0470F884" w14:textId="28555AE4" w:rsidR="009E06A5" w:rsidRDefault="009E06A5" w:rsidP="00730219">
      <w:pPr>
        <w:rPr>
          <w:sz w:val="22"/>
        </w:rPr>
      </w:pPr>
    </w:p>
    <w:p w14:paraId="69CF80D9" w14:textId="30E67B8C" w:rsidR="009E06A5" w:rsidRPr="009E06A5" w:rsidRDefault="009E06A5" w:rsidP="009E06A5"/>
    <w:p w14:paraId="795CC73E" w14:textId="567B4E9D" w:rsidR="009E06A5" w:rsidRPr="009E06A5" w:rsidRDefault="009E06A5" w:rsidP="009E06A5">
      <w:pPr>
        <w:jc w:val="center"/>
        <w:rPr>
          <w:rFonts w:asciiTheme="minorHAnsi" w:hAnsiTheme="minorHAnsi"/>
          <w:sz w:val="22"/>
          <w:szCs w:val="22"/>
        </w:rPr>
      </w:pPr>
    </w:p>
    <w:p w14:paraId="37DB4587" w14:textId="77777777" w:rsidR="00773E6E" w:rsidRDefault="00773E6E" w:rsidP="00773E6E">
      <w:pPr>
        <w:rPr>
          <w:rFonts w:ascii="Arial" w:hAnsi="Arial" w:cs="Arial"/>
          <w:color w:val="000000"/>
          <w:sz w:val="22"/>
          <w:bdr w:val="none" w:sz="0" w:space="0" w:color="auto" w:frame="1"/>
        </w:rPr>
      </w:pPr>
    </w:p>
    <w:p w14:paraId="3F3DAE93" w14:textId="77777777" w:rsidR="00773E6E" w:rsidRPr="00773E6E" w:rsidRDefault="00773E6E" w:rsidP="00773E6E">
      <w:pPr>
        <w:jc w:val="center"/>
        <w:rPr>
          <w:rFonts w:ascii="Arial" w:hAnsi="Arial" w:cs="Arial"/>
          <w:color w:val="000000"/>
          <w:sz w:val="22"/>
          <w:szCs w:val="22"/>
          <w:bdr w:val="none" w:sz="0" w:space="0" w:color="auto" w:frame="1"/>
        </w:rPr>
      </w:pPr>
    </w:p>
    <w:p w14:paraId="2BC08EAB" w14:textId="7A50CA6A" w:rsidR="00773E6E" w:rsidRPr="00773E6E" w:rsidRDefault="00773E6E" w:rsidP="00773E6E">
      <w:pPr>
        <w:jc w:val="center"/>
      </w:pPr>
    </w:p>
    <w:p w14:paraId="44AA60A5" w14:textId="77777777" w:rsidR="00773E6E" w:rsidRPr="000B6398" w:rsidRDefault="00773E6E" w:rsidP="00773E6E">
      <w:pPr>
        <w:jc w:val="center"/>
        <w:rPr>
          <w:sz w:val="22"/>
          <w:szCs w:val="22"/>
        </w:rPr>
      </w:pPr>
    </w:p>
    <w:p w14:paraId="04C747E3" w14:textId="56215430" w:rsidR="00EB6DAC" w:rsidRDefault="00EB6DAC" w:rsidP="00EB6DAC">
      <w:pPr>
        <w:jc w:val="center"/>
      </w:pPr>
    </w:p>
    <w:p w14:paraId="57A789E1" w14:textId="77777777" w:rsidR="00EB6DAC" w:rsidRPr="00EB6DAC" w:rsidRDefault="00EB6DAC" w:rsidP="00EB6DAC">
      <w:pPr>
        <w:jc w:val="center"/>
      </w:pPr>
    </w:p>
    <w:p w14:paraId="68194EF1" w14:textId="0F03B08A" w:rsidR="003D0125" w:rsidRPr="00407986" w:rsidRDefault="00AD5A01" w:rsidP="000E2596">
      <w:pPr>
        <w:pStyle w:val="Heading1"/>
        <w:numPr>
          <w:ilvl w:val="0"/>
          <w:numId w:val="10"/>
        </w:numPr>
      </w:pPr>
      <w:bookmarkStart w:id="42" w:name="_Toc71291943"/>
      <w:r>
        <w:t>Role-Based Access and Permission</w:t>
      </w:r>
      <w:bookmarkEnd w:id="42"/>
    </w:p>
    <w:p w14:paraId="0366DE79" w14:textId="6CF9A811" w:rsidR="00AD5A01" w:rsidRDefault="00496F79" w:rsidP="669B8260">
      <w:pPr>
        <w:pStyle w:val="ListParagraph"/>
        <w:numPr>
          <w:ilvl w:val="0"/>
          <w:numId w:val="19"/>
        </w:numPr>
        <w:rPr>
          <w:rFonts w:ascii="Times New Roman" w:eastAsia="Times New Roman" w:hAnsi="Times New Roman" w:cs="Times New Roman"/>
        </w:rPr>
      </w:pPr>
      <w:r w:rsidRPr="669B8260">
        <w:rPr>
          <w:rFonts w:ascii="Times New Roman" w:eastAsia="Times New Roman" w:hAnsi="Times New Roman" w:cs="Times New Roman"/>
        </w:rPr>
        <w:t>User</w:t>
      </w:r>
    </w:p>
    <w:p w14:paraId="40B19461" w14:textId="771D3907" w:rsidR="00496F79" w:rsidRDefault="00496F79" w:rsidP="669B8260">
      <w:pPr>
        <w:pStyle w:val="ListParagraph"/>
        <w:numPr>
          <w:ilvl w:val="0"/>
          <w:numId w:val="19"/>
        </w:numPr>
        <w:rPr>
          <w:rFonts w:ascii="Times New Roman" w:eastAsia="Times New Roman" w:hAnsi="Times New Roman" w:cs="Times New Roman"/>
        </w:rPr>
      </w:pPr>
      <w:r w:rsidRPr="669B8260">
        <w:rPr>
          <w:rFonts w:ascii="Times New Roman" w:eastAsia="Times New Roman" w:hAnsi="Times New Roman" w:cs="Times New Roman"/>
        </w:rPr>
        <w:t>Admin</w:t>
      </w:r>
    </w:p>
    <w:p w14:paraId="3721B742" w14:textId="45B42F65" w:rsidR="00496F79" w:rsidRDefault="00110891" w:rsidP="669B8260">
      <w:pPr>
        <w:pStyle w:val="ListParagraph"/>
        <w:numPr>
          <w:ilvl w:val="0"/>
          <w:numId w:val="19"/>
        </w:numPr>
        <w:rPr>
          <w:rFonts w:ascii="Times New Roman" w:eastAsia="Times New Roman" w:hAnsi="Times New Roman" w:cs="Times New Roman"/>
        </w:rPr>
      </w:pPr>
      <w:r w:rsidRPr="669B8260">
        <w:rPr>
          <w:rFonts w:ascii="Times New Roman" w:eastAsia="Times New Roman" w:hAnsi="Times New Roman" w:cs="Times New Roman"/>
        </w:rPr>
        <w:t>Researcher</w:t>
      </w:r>
    </w:p>
    <w:p w14:paraId="2C8B10A8" w14:textId="31F6A537" w:rsidR="00110891" w:rsidRDefault="00110891" w:rsidP="669B8260">
      <w:pPr>
        <w:pStyle w:val="ListParagraph"/>
        <w:numPr>
          <w:ilvl w:val="0"/>
          <w:numId w:val="19"/>
        </w:numPr>
        <w:rPr>
          <w:rFonts w:ascii="Times New Roman" w:eastAsia="Times New Roman" w:hAnsi="Times New Roman" w:cs="Times New Roman"/>
        </w:rPr>
      </w:pPr>
      <w:r w:rsidRPr="669B8260">
        <w:rPr>
          <w:rFonts w:ascii="Times New Roman" w:eastAsia="Times New Roman" w:hAnsi="Times New Roman" w:cs="Times New Roman"/>
        </w:rPr>
        <w:t>Developer</w:t>
      </w:r>
    </w:p>
    <w:p w14:paraId="4AC9A9C7" w14:textId="17EA9807" w:rsidR="00AD5A01" w:rsidRDefault="00607457" w:rsidP="000E2596">
      <w:pPr>
        <w:pStyle w:val="Heading1"/>
        <w:numPr>
          <w:ilvl w:val="0"/>
          <w:numId w:val="10"/>
        </w:numPr>
      </w:pPr>
      <w:bookmarkStart w:id="43" w:name="_Toc71291944"/>
      <w:r>
        <w:t>Risks</w:t>
      </w:r>
      <w:bookmarkEnd w:id="43"/>
    </w:p>
    <w:p w14:paraId="31D649AA" w14:textId="2BCFE58D" w:rsidR="006956A1" w:rsidRPr="006956A1" w:rsidRDefault="006956A1" w:rsidP="006956A1">
      <w:r w:rsidRPr="00FC0688">
        <w:t>As with any complex system construction project, there are risks.</w:t>
      </w:r>
    </w:p>
    <w:tbl>
      <w:tblPr>
        <w:tblStyle w:val="TableGrid"/>
        <w:tblW w:w="0" w:type="auto"/>
        <w:tblLook w:val="04A0" w:firstRow="1" w:lastRow="0" w:firstColumn="1" w:lastColumn="0" w:noHBand="0" w:noVBand="1"/>
      </w:tblPr>
      <w:tblGrid>
        <w:gridCol w:w="526"/>
        <w:gridCol w:w="2195"/>
        <w:gridCol w:w="2020"/>
        <w:gridCol w:w="2678"/>
        <w:gridCol w:w="1643"/>
      </w:tblGrid>
      <w:tr w:rsidR="006302BA" w:rsidRPr="00E969D1" w14:paraId="790A8E41" w14:textId="77777777" w:rsidTr="00E969D1">
        <w:trPr>
          <w:trHeight w:val="290"/>
        </w:trPr>
        <w:tc>
          <w:tcPr>
            <w:tcW w:w="600" w:type="dxa"/>
            <w:hideMark/>
          </w:tcPr>
          <w:p w14:paraId="0E96CF02" w14:textId="77777777" w:rsidR="00E969D1" w:rsidRPr="00E969D1" w:rsidRDefault="00E969D1" w:rsidP="00E969D1">
            <w:pPr>
              <w:rPr>
                <w:b/>
                <w:bCs/>
              </w:rPr>
            </w:pPr>
            <w:r w:rsidRPr="00E969D1">
              <w:rPr>
                <w:b/>
                <w:bCs/>
              </w:rPr>
              <w:t>ID</w:t>
            </w:r>
          </w:p>
        </w:tc>
        <w:tc>
          <w:tcPr>
            <w:tcW w:w="3400" w:type="dxa"/>
            <w:hideMark/>
          </w:tcPr>
          <w:p w14:paraId="4A90336D" w14:textId="77777777" w:rsidR="00E969D1" w:rsidRPr="00E969D1" w:rsidRDefault="00E969D1">
            <w:pPr>
              <w:rPr>
                <w:b/>
                <w:bCs/>
              </w:rPr>
            </w:pPr>
            <w:r w:rsidRPr="00E969D1">
              <w:rPr>
                <w:b/>
                <w:bCs/>
              </w:rPr>
              <w:t>Risk Description</w:t>
            </w:r>
          </w:p>
        </w:tc>
        <w:tc>
          <w:tcPr>
            <w:tcW w:w="3000" w:type="dxa"/>
            <w:hideMark/>
          </w:tcPr>
          <w:p w14:paraId="1911C32D" w14:textId="77777777" w:rsidR="00E969D1" w:rsidRPr="00E969D1" w:rsidRDefault="00E969D1">
            <w:pPr>
              <w:rPr>
                <w:b/>
                <w:bCs/>
              </w:rPr>
            </w:pPr>
            <w:r w:rsidRPr="00E969D1">
              <w:rPr>
                <w:b/>
                <w:bCs/>
              </w:rPr>
              <w:t>Potential Impact</w:t>
            </w:r>
          </w:p>
        </w:tc>
        <w:tc>
          <w:tcPr>
            <w:tcW w:w="4720" w:type="dxa"/>
            <w:hideMark/>
          </w:tcPr>
          <w:p w14:paraId="5979625F" w14:textId="77777777" w:rsidR="00E969D1" w:rsidRPr="00E969D1" w:rsidRDefault="00E969D1">
            <w:pPr>
              <w:rPr>
                <w:b/>
                <w:bCs/>
              </w:rPr>
            </w:pPr>
            <w:r w:rsidRPr="00E969D1">
              <w:rPr>
                <w:b/>
                <w:bCs/>
              </w:rPr>
              <w:t>Mitigation Activities</w:t>
            </w:r>
          </w:p>
        </w:tc>
        <w:tc>
          <w:tcPr>
            <w:tcW w:w="2260" w:type="dxa"/>
            <w:hideMark/>
          </w:tcPr>
          <w:p w14:paraId="20BFCC3A" w14:textId="77777777" w:rsidR="00E969D1" w:rsidRPr="00E969D1" w:rsidRDefault="00E969D1">
            <w:pPr>
              <w:rPr>
                <w:b/>
                <w:bCs/>
              </w:rPr>
            </w:pPr>
            <w:r w:rsidRPr="00E969D1">
              <w:rPr>
                <w:b/>
                <w:bCs/>
              </w:rPr>
              <w:t>Status</w:t>
            </w:r>
          </w:p>
        </w:tc>
      </w:tr>
      <w:tr w:rsidR="006302BA" w:rsidRPr="00E969D1" w14:paraId="617D898D" w14:textId="77777777" w:rsidTr="003324D0">
        <w:trPr>
          <w:trHeight w:val="1430"/>
        </w:trPr>
        <w:tc>
          <w:tcPr>
            <w:tcW w:w="600" w:type="dxa"/>
            <w:hideMark/>
          </w:tcPr>
          <w:p w14:paraId="250054DE" w14:textId="77777777" w:rsidR="00E969D1" w:rsidRPr="00E969D1" w:rsidRDefault="00E969D1" w:rsidP="00E969D1">
            <w:r w:rsidRPr="00E969D1">
              <w:t>1</w:t>
            </w:r>
          </w:p>
        </w:tc>
        <w:tc>
          <w:tcPr>
            <w:tcW w:w="3400" w:type="dxa"/>
            <w:hideMark/>
          </w:tcPr>
          <w:p w14:paraId="18C488DD" w14:textId="767A2749" w:rsidR="00E969D1" w:rsidRPr="00E969D1" w:rsidRDefault="00BB226B" w:rsidP="00AA71F2">
            <w:r>
              <w:t>The students have i</w:t>
            </w:r>
            <w:r w:rsidR="00FD4298">
              <w:t>nsufficient development experience</w:t>
            </w:r>
            <w:r w:rsidR="006F6157">
              <w:t xml:space="preserve">. </w:t>
            </w:r>
          </w:p>
        </w:tc>
        <w:tc>
          <w:tcPr>
            <w:tcW w:w="3000" w:type="dxa"/>
            <w:hideMark/>
          </w:tcPr>
          <w:p w14:paraId="46C35350" w14:textId="0134CE22" w:rsidR="00E969D1" w:rsidRPr="00E969D1" w:rsidRDefault="006F6157" w:rsidP="00AA71F2">
            <w:r>
              <w:t>The app and its components</w:t>
            </w:r>
            <w:r w:rsidR="00E969D1" w:rsidRPr="00E969D1">
              <w:t xml:space="preserve"> are delivered with delay or in unsatisfying quality.</w:t>
            </w:r>
          </w:p>
        </w:tc>
        <w:tc>
          <w:tcPr>
            <w:tcW w:w="4720" w:type="dxa"/>
            <w:hideMark/>
          </w:tcPr>
          <w:p w14:paraId="4E5FF369" w14:textId="5737D755" w:rsidR="00E969D1" w:rsidRPr="00E969D1" w:rsidRDefault="001F4CE2">
            <w:r>
              <w:t>The students will</w:t>
            </w:r>
            <w:r w:rsidR="00586F56">
              <w:t xml:space="preserve"> </w:t>
            </w:r>
            <w:r>
              <w:t xml:space="preserve">be provided access to </w:t>
            </w:r>
            <w:r w:rsidR="00586F56">
              <w:t>pro</w:t>
            </w:r>
            <w:r w:rsidR="00D86369">
              <w:t xml:space="preserve">fessional developers and practitioners. The students will </w:t>
            </w:r>
            <w:r w:rsidR="004B3C49">
              <w:t xml:space="preserve">be reimbursed for </w:t>
            </w:r>
            <w:r w:rsidR="00BB226B">
              <w:t xml:space="preserve">the </w:t>
            </w:r>
            <w:r w:rsidR="004B3C49">
              <w:t xml:space="preserve">training necessary to </w:t>
            </w:r>
            <w:r w:rsidR="00BB226B">
              <w:t>complete the task successfully</w:t>
            </w:r>
            <w:r w:rsidR="004B3C49">
              <w:t xml:space="preserve">. </w:t>
            </w:r>
          </w:p>
        </w:tc>
        <w:tc>
          <w:tcPr>
            <w:tcW w:w="2260" w:type="dxa"/>
            <w:hideMark/>
          </w:tcPr>
          <w:p w14:paraId="5209EAB2" w14:textId="01C0EB89" w:rsidR="00E969D1" w:rsidRPr="00E969D1" w:rsidRDefault="00E969D1">
            <w:r w:rsidRPr="00E969D1">
              <w:t xml:space="preserve">Risk is </w:t>
            </w:r>
            <w:r w:rsidR="00BB226B">
              <w:t xml:space="preserve">medium </w:t>
            </w:r>
            <w:r w:rsidRPr="00E969D1">
              <w:t>to occur.</w:t>
            </w:r>
          </w:p>
        </w:tc>
      </w:tr>
      <w:tr w:rsidR="006302BA" w:rsidRPr="00E969D1" w14:paraId="7EB282EF" w14:textId="77777777" w:rsidTr="00E969D1">
        <w:trPr>
          <w:trHeight w:val="1450"/>
        </w:trPr>
        <w:tc>
          <w:tcPr>
            <w:tcW w:w="600" w:type="dxa"/>
            <w:hideMark/>
          </w:tcPr>
          <w:p w14:paraId="2812CCBA" w14:textId="77777777" w:rsidR="00E969D1" w:rsidRPr="00E969D1" w:rsidRDefault="00E969D1" w:rsidP="00E969D1">
            <w:r w:rsidRPr="00E969D1">
              <w:t>2</w:t>
            </w:r>
          </w:p>
        </w:tc>
        <w:tc>
          <w:tcPr>
            <w:tcW w:w="3400" w:type="dxa"/>
            <w:hideMark/>
          </w:tcPr>
          <w:p w14:paraId="7444C1A0" w14:textId="76E1862F" w:rsidR="00E969D1" w:rsidRPr="00E969D1" w:rsidRDefault="00650745" w:rsidP="00E969D1">
            <w:r>
              <w:t xml:space="preserve">The student team is disconnected from the researchers working with the potential end-users.  </w:t>
            </w:r>
          </w:p>
        </w:tc>
        <w:tc>
          <w:tcPr>
            <w:tcW w:w="3000" w:type="dxa"/>
            <w:hideMark/>
          </w:tcPr>
          <w:p w14:paraId="0CC510F6" w14:textId="3AF16E04" w:rsidR="00E969D1" w:rsidRPr="00E969D1" w:rsidRDefault="00650745">
            <w:r>
              <w:t xml:space="preserve">The app </w:t>
            </w:r>
            <w:r w:rsidR="00640543">
              <w:t>does not meet the requirements of the end-users.</w:t>
            </w:r>
          </w:p>
        </w:tc>
        <w:tc>
          <w:tcPr>
            <w:tcW w:w="4720" w:type="dxa"/>
            <w:hideMark/>
          </w:tcPr>
          <w:p w14:paraId="7F286E54" w14:textId="1EB5CF6B" w:rsidR="00E969D1" w:rsidRPr="00E969D1" w:rsidRDefault="00AA71F2">
            <w:r>
              <w:t xml:space="preserve">The research team (Dr. Blackmon and </w:t>
            </w:r>
            <w:proofErr w:type="spellStart"/>
            <w:r>
              <w:t>Wittkower</w:t>
            </w:r>
            <w:proofErr w:type="spellEnd"/>
            <w:r>
              <w:t xml:space="preserve">) will be invited </w:t>
            </w:r>
            <w:r w:rsidR="00F75958">
              <w:t xml:space="preserve">twice a month (or more often) to the weekly development meeting. </w:t>
            </w:r>
            <w:r w:rsidR="00BE4698">
              <w:t>They will update the student team and their advisors on the findings, requirements, and any relevant to the development information during the meetings.</w:t>
            </w:r>
          </w:p>
        </w:tc>
        <w:tc>
          <w:tcPr>
            <w:tcW w:w="2260" w:type="dxa"/>
            <w:hideMark/>
          </w:tcPr>
          <w:p w14:paraId="4D1D78DD" w14:textId="0515766B" w:rsidR="00E969D1" w:rsidRPr="00E969D1" w:rsidRDefault="00BE4698">
            <w:r>
              <w:t>Risk is high to occur</w:t>
            </w:r>
            <w:r w:rsidR="000B60B0">
              <w:t>.</w:t>
            </w:r>
          </w:p>
        </w:tc>
      </w:tr>
      <w:tr w:rsidR="006302BA" w:rsidRPr="00E969D1" w14:paraId="3C1EDCFE" w14:textId="77777777" w:rsidTr="00E969D1">
        <w:trPr>
          <w:trHeight w:val="1450"/>
        </w:trPr>
        <w:tc>
          <w:tcPr>
            <w:tcW w:w="600" w:type="dxa"/>
          </w:tcPr>
          <w:p w14:paraId="061DFBEB" w14:textId="0710E16E" w:rsidR="004E3D47" w:rsidRPr="00E969D1" w:rsidRDefault="004E3D47" w:rsidP="00E969D1">
            <w:r>
              <w:t>3</w:t>
            </w:r>
          </w:p>
        </w:tc>
        <w:tc>
          <w:tcPr>
            <w:tcW w:w="3400" w:type="dxa"/>
          </w:tcPr>
          <w:p w14:paraId="475624A3" w14:textId="40BB0AFC" w:rsidR="004E3D47" w:rsidRPr="00E969D1" w:rsidRDefault="000B60B0" w:rsidP="00E969D1">
            <w:r>
              <w:t xml:space="preserve">The requirements and information about the end-users </w:t>
            </w:r>
            <w:r w:rsidR="00C4670F">
              <w:t>are not provided on time</w:t>
            </w:r>
            <w:r w:rsidR="00C05F58">
              <w:t xml:space="preserve"> or are c</w:t>
            </w:r>
            <w:r w:rsidR="00005BF1">
              <w:t>hanged continuously</w:t>
            </w:r>
            <w:r w:rsidR="00AB05AC">
              <w:t>.</w:t>
            </w:r>
          </w:p>
        </w:tc>
        <w:tc>
          <w:tcPr>
            <w:tcW w:w="3000" w:type="dxa"/>
          </w:tcPr>
          <w:p w14:paraId="4EC858E1" w14:textId="47FB94AD" w:rsidR="004E3D47" w:rsidRPr="00E969D1" w:rsidRDefault="00EB0E64">
            <w:r>
              <w:t>The app and its components</w:t>
            </w:r>
            <w:r w:rsidRPr="00E969D1">
              <w:t xml:space="preserve"> are delivered with delay</w:t>
            </w:r>
            <w:r w:rsidR="00C05F58">
              <w:t xml:space="preserve"> and </w:t>
            </w:r>
            <w:r w:rsidR="00C05F58" w:rsidRPr="00C05F58">
              <w:t>do not meet the requirements of the end-users.</w:t>
            </w:r>
          </w:p>
        </w:tc>
        <w:tc>
          <w:tcPr>
            <w:tcW w:w="4720" w:type="dxa"/>
          </w:tcPr>
          <w:p w14:paraId="77069D81" w14:textId="4B8AA212" w:rsidR="004E3D47" w:rsidRPr="00E969D1" w:rsidRDefault="00D93D24">
            <w:r>
              <w:t xml:space="preserve">The development will focus on limited functionality delivering the highest value </w:t>
            </w:r>
            <w:r w:rsidR="000843CB">
              <w:t xml:space="preserve">that meets the </w:t>
            </w:r>
            <w:r w:rsidR="008522C0">
              <w:t>grant requirement and</w:t>
            </w:r>
            <w:r w:rsidR="000843CB">
              <w:t xml:space="preserve"> allows to seek more funding to </w:t>
            </w:r>
            <w:r w:rsidR="008522C0">
              <w:t>develop a more robust app.</w:t>
            </w:r>
          </w:p>
        </w:tc>
        <w:tc>
          <w:tcPr>
            <w:tcW w:w="2260" w:type="dxa"/>
          </w:tcPr>
          <w:p w14:paraId="53D56209" w14:textId="6DA8431A" w:rsidR="004E3D47" w:rsidRPr="00E969D1" w:rsidRDefault="0099145C">
            <w:r>
              <w:t xml:space="preserve">Risk is </w:t>
            </w:r>
            <w:r w:rsidR="00005BF1">
              <w:t>medium</w:t>
            </w:r>
            <w:r>
              <w:t xml:space="preserve"> to </w:t>
            </w:r>
            <w:r w:rsidR="00005BF1">
              <w:t>high.</w:t>
            </w:r>
            <w:r w:rsidR="00E53E2B">
              <w:t xml:space="preserve"> </w:t>
            </w:r>
          </w:p>
        </w:tc>
      </w:tr>
      <w:tr w:rsidR="00DA0A57" w:rsidRPr="00E969D1" w14:paraId="174F5222" w14:textId="77777777" w:rsidTr="00E969D1">
        <w:trPr>
          <w:trHeight w:val="1450"/>
        </w:trPr>
        <w:tc>
          <w:tcPr>
            <w:tcW w:w="600" w:type="dxa"/>
          </w:tcPr>
          <w:p w14:paraId="6042181C" w14:textId="590E8DA9" w:rsidR="00DA0A57" w:rsidRDefault="00DA0A57" w:rsidP="00E969D1">
            <w:r>
              <w:lastRenderedPageBreak/>
              <w:t>4</w:t>
            </w:r>
          </w:p>
        </w:tc>
        <w:tc>
          <w:tcPr>
            <w:tcW w:w="3400" w:type="dxa"/>
          </w:tcPr>
          <w:p w14:paraId="62A3D338" w14:textId="158A1365" w:rsidR="00DA0A57" w:rsidRDefault="00DA0A57" w:rsidP="00E969D1">
            <w:r>
              <w:t xml:space="preserve">The student team will be required to work remotely. </w:t>
            </w:r>
          </w:p>
        </w:tc>
        <w:tc>
          <w:tcPr>
            <w:tcW w:w="3000" w:type="dxa"/>
          </w:tcPr>
          <w:p w14:paraId="41EAFE82" w14:textId="11265C6D" w:rsidR="00DA0A57" w:rsidRDefault="00B574C7">
            <w:r w:rsidRPr="00B574C7">
              <w:t>The app and its components are delivered with delay or in unsatisfying quality.</w:t>
            </w:r>
          </w:p>
        </w:tc>
        <w:tc>
          <w:tcPr>
            <w:tcW w:w="4720" w:type="dxa"/>
          </w:tcPr>
          <w:p w14:paraId="6F32A208" w14:textId="793E45A5" w:rsidR="00DA0A57" w:rsidRDefault="006302BA">
            <w:r>
              <w:t xml:space="preserve">The students will be provided with </w:t>
            </w:r>
            <w:r w:rsidR="000A30E0">
              <w:t xml:space="preserve">collaboration tools: MS Teams, GitHub, </w:t>
            </w:r>
            <w:r w:rsidR="006A63D9">
              <w:t xml:space="preserve">zoom, Whiteboard, etc. </w:t>
            </w:r>
            <w:r w:rsidR="00095AC2">
              <w:t xml:space="preserve">The </w:t>
            </w:r>
            <w:r w:rsidR="00FF4950">
              <w:t xml:space="preserve">Technical </w:t>
            </w:r>
            <w:r w:rsidR="00095AC2">
              <w:t>L</w:t>
            </w:r>
            <w:r w:rsidR="00FF4950">
              <w:t xml:space="preserve">ead will hold weekly meetings and additional </w:t>
            </w:r>
            <w:r w:rsidR="00095AC2">
              <w:t>meeting</w:t>
            </w:r>
            <w:r w:rsidR="007712E4">
              <w:t>s</w:t>
            </w:r>
            <w:r w:rsidR="00095AC2">
              <w:t xml:space="preserve"> as needed by t</w:t>
            </w:r>
            <w:r w:rsidR="007712E4">
              <w:t xml:space="preserve">he students. The students will be given additional access to their mentors as needed.  </w:t>
            </w:r>
          </w:p>
        </w:tc>
        <w:tc>
          <w:tcPr>
            <w:tcW w:w="2260" w:type="dxa"/>
          </w:tcPr>
          <w:p w14:paraId="047F00D3" w14:textId="18F0071C" w:rsidR="00DA0A57" w:rsidRDefault="00B574C7">
            <w:r>
              <w:t xml:space="preserve">Risk is very high. VMASC </w:t>
            </w:r>
            <w:r w:rsidR="006302BA">
              <w:t xml:space="preserve">encourages telework for all </w:t>
            </w:r>
            <w:r w:rsidR="006A63D9">
              <w:t>personnel</w:t>
            </w:r>
            <w:r w:rsidR="006302BA">
              <w:t xml:space="preserve">. </w:t>
            </w:r>
          </w:p>
        </w:tc>
      </w:tr>
    </w:tbl>
    <w:p w14:paraId="2D92AB0C" w14:textId="3725A0D1" w:rsidR="00C2426C" w:rsidRDefault="002B1031" w:rsidP="000E2596">
      <w:pPr>
        <w:pStyle w:val="Heading1"/>
        <w:numPr>
          <w:ilvl w:val="0"/>
          <w:numId w:val="10"/>
        </w:numPr>
      </w:pPr>
      <w:bookmarkStart w:id="44" w:name="_Toc71291945"/>
      <w:r>
        <w:t>Team Organization</w:t>
      </w:r>
      <w:bookmarkEnd w:id="44"/>
    </w:p>
    <w:p w14:paraId="3D337816" w14:textId="39131131" w:rsidR="00C2426C" w:rsidRDefault="00C50119" w:rsidP="00347DDC">
      <w:proofErr w:type="spellStart"/>
      <w:r>
        <w:t>TRUSTup</w:t>
      </w:r>
      <w:proofErr w:type="spellEnd"/>
      <w:r w:rsidR="003B4AD3">
        <w:t xml:space="preserve"> is </w:t>
      </w:r>
      <w:r w:rsidR="00237D1B">
        <w:t xml:space="preserve">a collaboration between </w:t>
      </w:r>
      <w:r w:rsidR="0006432F">
        <w:t xml:space="preserve">the College of </w:t>
      </w:r>
      <w:r>
        <w:t>William</w:t>
      </w:r>
      <w:r w:rsidR="0006432F">
        <w:t xml:space="preserve"> </w:t>
      </w:r>
      <w:r>
        <w:t>&amp;</w:t>
      </w:r>
      <w:r w:rsidR="0006432F">
        <w:t xml:space="preserve"> </w:t>
      </w:r>
      <w:r>
        <w:t>Mary</w:t>
      </w:r>
      <w:r w:rsidR="0006432F">
        <w:t xml:space="preserve"> and Old Domin</w:t>
      </w:r>
      <w:r w:rsidR="00DA407E">
        <w:t>ion</w:t>
      </w:r>
      <w:r w:rsidR="0006432F">
        <w:t xml:space="preserve"> University</w:t>
      </w:r>
      <w:r w:rsidR="00DA407E">
        <w:t xml:space="preserve"> (ODU). The ODU team is </w:t>
      </w:r>
      <w:r w:rsidR="006B15A7">
        <w:t xml:space="preserve">comprised </w:t>
      </w:r>
      <w:r w:rsidR="00FB22F5">
        <w:t>of t</w:t>
      </w:r>
      <w:r w:rsidR="00FB22F5" w:rsidRPr="00FB22F5">
        <w:t>he Department of Philosophy &amp; Religious Studies</w:t>
      </w:r>
      <w:r w:rsidR="006B15A7">
        <w:t xml:space="preserve"> </w:t>
      </w:r>
      <w:r w:rsidR="00FB22F5">
        <w:t>and the Virginia Modeling, Analysis, and Simulation Center.</w:t>
      </w:r>
    </w:p>
    <w:p w14:paraId="1B4E3EFD" w14:textId="01D5B645" w:rsidR="00165CDA" w:rsidRDefault="00930AEB" w:rsidP="00165CDA">
      <w:pPr>
        <w:keepNext/>
        <w:jc w:val="center"/>
      </w:pPr>
      <w:r>
        <w:rPr>
          <w:noProof/>
        </w:rPr>
        <w:drawing>
          <wp:inline distT="0" distB="0" distL="0" distR="0" wp14:anchorId="7EBE1476" wp14:editId="2239448A">
            <wp:extent cx="5951473" cy="18683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1">
                      <a:extLst>
                        <a:ext uri="{28A0092B-C50C-407E-A947-70E740481C1C}">
                          <a14:useLocalDpi xmlns:a14="http://schemas.microsoft.com/office/drawing/2010/main" val="0"/>
                        </a:ext>
                      </a:extLst>
                    </a:blip>
                    <a:stretch>
                      <a:fillRect/>
                    </a:stretch>
                  </pic:blipFill>
                  <pic:spPr>
                    <a:xfrm>
                      <a:off x="0" y="0"/>
                      <a:ext cx="5951473" cy="1868363"/>
                    </a:xfrm>
                    <a:prstGeom prst="rect">
                      <a:avLst/>
                    </a:prstGeom>
                  </pic:spPr>
                </pic:pic>
              </a:graphicData>
            </a:graphic>
          </wp:inline>
        </w:drawing>
      </w:r>
    </w:p>
    <w:p w14:paraId="186678F7" w14:textId="6C6196D5" w:rsidR="006E743C" w:rsidRPr="00C2426C" w:rsidRDefault="00165CDA" w:rsidP="00165CDA">
      <w:pPr>
        <w:pStyle w:val="Caption"/>
        <w:jc w:val="center"/>
      </w:pPr>
      <w:r>
        <w:t xml:space="preserve">Figure </w:t>
      </w:r>
      <w:r>
        <w:fldChar w:fldCharType="begin"/>
      </w:r>
      <w:r>
        <w:instrText xml:space="preserve"> SEQ Figure \* ARABIC </w:instrText>
      </w:r>
      <w:r>
        <w:fldChar w:fldCharType="separate"/>
      </w:r>
      <w:r w:rsidR="00414F14">
        <w:rPr>
          <w:noProof/>
        </w:rPr>
        <w:t>22</w:t>
      </w:r>
      <w:r>
        <w:fldChar w:fldCharType="end"/>
      </w:r>
      <w:r>
        <w:t xml:space="preserve">. </w:t>
      </w:r>
      <w:r w:rsidR="334A178E" w:rsidRPr="18E412C3">
        <w:t>Organization</w:t>
      </w:r>
      <w:r>
        <w:t xml:space="preserve"> chart.</w:t>
      </w:r>
    </w:p>
    <w:p w14:paraId="722245A5" w14:textId="31EBF7CA" w:rsidR="00FE4D8C" w:rsidRPr="00407986" w:rsidRDefault="00731268" w:rsidP="00731268">
      <w:pPr>
        <w:pStyle w:val="Heading1"/>
      </w:pPr>
      <w:bookmarkStart w:id="45" w:name="_Toc71291946"/>
      <w:r>
        <w:t>References</w:t>
      </w:r>
      <w:bookmarkEnd w:id="45"/>
    </w:p>
    <w:p w14:paraId="7225CB43" w14:textId="6274259E" w:rsidR="00FE4D8C" w:rsidRPr="00407986" w:rsidRDefault="00B67EBB" w:rsidP="00FE4D8C">
      <w:r>
        <w:rPr>
          <w:rFonts w:ascii="Calibri" w:hAnsi="Calibri" w:cs="Calibri"/>
          <w:noProof/>
        </w:rPr>
        <w:fldChar w:fldCharType="begin"/>
      </w:r>
      <w:r>
        <w:instrText xml:space="preserve"> ADDIN EN.REFLIST </w:instrText>
      </w:r>
      <w:r>
        <w:rPr>
          <w:rFonts w:ascii="Calibri" w:hAnsi="Calibri" w:cs="Calibri"/>
          <w:noProof/>
        </w:rPr>
        <w:fldChar w:fldCharType="end"/>
      </w:r>
    </w:p>
    <w:sectPr w:rsidR="00FE4D8C" w:rsidRPr="00407986" w:rsidSect="00B83BAD">
      <w:headerReference w:type="even" r:id="rId112"/>
      <w:headerReference w:type="default" r:id="rId113"/>
      <w:footerReference w:type="even" r:id="rId114"/>
      <w:footerReference w:type="default" r:id="rId115"/>
      <w:headerReference w:type="first" r:id="rId116"/>
      <w:footerReference w:type="first" r:id="rId117"/>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Krzysztof" w:date="2021-05-07T09:11:00Z" w:initials="KR">
    <w:p w14:paraId="42738A63" w14:textId="77777777" w:rsidR="00462046" w:rsidRDefault="00462046">
      <w:pPr>
        <w:pStyle w:val="CommentText"/>
      </w:pPr>
      <w:r>
        <w:rPr>
          <w:rStyle w:val="CommentReference"/>
        </w:rPr>
        <w:annotationRef/>
      </w:r>
      <w:r>
        <w:fldChar w:fldCharType="begin"/>
      </w:r>
      <w:r>
        <w:instrText xml:space="preserve"> HYPERLINK "mailto:bfeldhau@odu.edu" </w:instrText>
      </w:r>
      <w:bookmarkStart w:id="6" w:name="_@_63E44A7D22274A3B95844C24B4E7BB6DZ"/>
      <w:r>
        <w:rPr>
          <w:rStyle w:val="Mention"/>
        </w:rPr>
        <w:fldChar w:fldCharType="separate"/>
      </w:r>
      <w:bookmarkEnd w:id="6"/>
      <w:r w:rsidRPr="001A474D">
        <w:rPr>
          <w:rStyle w:val="Mention"/>
          <w:noProof/>
        </w:rPr>
        <w:t>@Feldhaus, Brandon</w:t>
      </w:r>
      <w:r>
        <w:fldChar w:fldCharType="end"/>
      </w:r>
      <w:r>
        <w:t xml:space="preserve"> it is alphabetical. It’s a table. To add an </w:t>
      </w:r>
      <w:proofErr w:type="gramStart"/>
      <w:r>
        <w:t>entry</w:t>
      </w:r>
      <w:proofErr w:type="gramEnd"/>
      <w:r>
        <w:t xml:space="preserve"> you need to insert a row below or actually below the row to keep alphabetical. </w:t>
      </w:r>
      <w:r>
        <w:rPr>
          <w:rStyle w:val="CommentReference"/>
        </w:rPr>
        <w:annotationRef/>
      </w:r>
    </w:p>
  </w:comment>
  <w:comment w:id="8" w:author="Krzysztof" w:date="2021-05-07T09:19:00Z" w:initials="KR">
    <w:p w14:paraId="2E8E70D6" w14:textId="08AEA6E2" w:rsidR="00D4152E" w:rsidRDefault="00D4152E">
      <w:pPr>
        <w:pStyle w:val="CommentText"/>
      </w:pPr>
      <w:r>
        <w:rPr>
          <w:rStyle w:val="CommentReference"/>
        </w:rPr>
        <w:annotationRef/>
      </w:r>
      <w:r>
        <w:t xml:space="preserve">Any database? </w:t>
      </w:r>
      <w:r w:rsidR="00E01B81">
        <w:t>It’s a NoSQL DB</w:t>
      </w:r>
      <w:r>
        <w:rPr>
          <w:rStyle w:val="CommentReference"/>
        </w:rPr>
        <w:annotationRef/>
      </w:r>
    </w:p>
  </w:comment>
  <w:comment w:id="9" w:author="Krzysztof" w:date="2021-05-07T09:19:00Z" w:initials="KR">
    <w:p w14:paraId="69B73825" w14:textId="0DDC556A" w:rsidR="00696AE7" w:rsidRDefault="00696AE7">
      <w:pPr>
        <w:pStyle w:val="CommentText"/>
      </w:pPr>
      <w:r>
        <w:rPr>
          <w:rStyle w:val="CommentReference"/>
        </w:rPr>
        <w:annotationRef/>
      </w:r>
      <w:r>
        <w:t>Not true.</w:t>
      </w:r>
      <w:r>
        <w:rPr>
          <w:rStyle w:val="CommentReference"/>
        </w:rPr>
        <w:annotationRef/>
      </w:r>
    </w:p>
  </w:comment>
  <w:comment w:id="22" w:author="Krzysztof" w:date="2021-05-07T09:27:00Z" w:initials="KR">
    <w:p w14:paraId="1C6E1B80" w14:textId="549EE210" w:rsidR="00417B2F" w:rsidRDefault="00417B2F">
      <w:pPr>
        <w:pStyle w:val="CommentText"/>
      </w:pPr>
      <w:r>
        <w:rPr>
          <w:rStyle w:val="CommentReference"/>
        </w:rPr>
        <w:annotationRef/>
      </w:r>
      <w:r>
        <w:t>Here only info about the app</w:t>
      </w:r>
      <w:r>
        <w:rPr>
          <w:rStyle w:val="CommentReference"/>
        </w:rPr>
        <w:annotationRef/>
      </w:r>
    </w:p>
  </w:comment>
  <w:comment w:id="24" w:author="Krzysztof" w:date="2021-05-07T09:22:00Z" w:initials="Kr">
    <w:p w14:paraId="45434715" w14:textId="77777777" w:rsidR="669B8260" w:rsidRDefault="669B8260" w:rsidP="669B8260">
      <w:pPr>
        <w:pStyle w:val="CommentText"/>
      </w:pPr>
      <w:r>
        <w:fldChar w:fldCharType="begin"/>
      </w:r>
      <w:r>
        <w:instrText xml:space="preserve"> HYPERLINK "mailto:bfeldhau@odu.edu" </w:instrText>
      </w:r>
      <w:bookmarkStart w:id="25" w:name="_@_F720D82B683A436D99EFDF5DC7092690Z"/>
      <w:r>
        <w:fldChar w:fldCharType="separate"/>
      </w:r>
      <w:bookmarkEnd w:id="25"/>
      <w:r>
        <w:rPr>
          <w:rStyle w:val="Mention"/>
          <w:noProof/>
        </w:rPr>
        <w:t>@Feldhaus, Brandon</w:t>
      </w:r>
      <w:r>
        <w:fldChar w:fldCharType="end"/>
      </w:r>
      <w:r>
        <w:t xml:space="preserve"> Not relevant here. The general concept does not deal with implementation issues. Create another section like Implementation </w:t>
      </w:r>
      <w:proofErr w:type="spellStart"/>
      <w:r>
        <w:t>Chellanges</w:t>
      </w:r>
      <w:proofErr w:type="spellEnd"/>
      <w:r>
        <w:t xml:space="preserve"> or Features and provide the comment there. </w:t>
      </w:r>
      <w:r>
        <w:rPr>
          <w:rStyle w:val="CommentReference"/>
        </w:rPr>
        <w:annotationRef/>
      </w:r>
    </w:p>
  </w:comment>
  <w:comment w:id="27" w:author="Krzysztof" w:date="2021-05-07T09:25:00Z" w:initials="KR">
    <w:p w14:paraId="61FBEABD" w14:textId="64570014" w:rsidR="0017025A" w:rsidRDefault="0017025A">
      <w:pPr>
        <w:pStyle w:val="CommentText"/>
      </w:pPr>
      <w:r>
        <w:rPr>
          <w:rStyle w:val="CommentReference"/>
        </w:rPr>
        <w:annotationRef/>
      </w:r>
      <w:r>
        <w:t>Why</w:t>
      </w:r>
      <w:r w:rsidR="00E756EA">
        <w:t xml:space="preserve"> is it here? </w:t>
      </w:r>
      <w:r w:rsidR="002922C0">
        <w:t xml:space="preserve">Differentiate between the mobile app and the server side. </w:t>
      </w:r>
      <w:r w:rsidR="00B3781D">
        <w:fldChar w:fldCharType="begin"/>
      </w:r>
      <w:r w:rsidR="00B3781D">
        <w:instrText xml:space="preserve"> HYPERLINK "mailto:bfeldhau@odu.edu" </w:instrText>
      </w:r>
      <w:bookmarkStart w:id="28" w:name="_@_10ACCD32074642D293D9F5A00C47B3C6Z"/>
      <w:r w:rsidR="00B3781D">
        <w:rPr>
          <w:rStyle w:val="Mention"/>
        </w:rPr>
        <w:fldChar w:fldCharType="separate"/>
      </w:r>
      <w:bookmarkEnd w:id="28"/>
      <w:r w:rsidR="00B3781D" w:rsidRPr="00B3781D">
        <w:rPr>
          <w:rStyle w:val="Mention"/>
          <w:noProof/>
        </w:rPr>
        <w:t>@Feldhaus, Brandon</w:t>
      </w:r>
      <w:r w:rsidR="00B3781D">
        <w:fldChar w:fldCharType="end"/>
      </w:r>
      <w:r w:rsidR="00B3781D">
        <w:t xml:space="preserve"> please review and </w:t>
      </w:r>
      <w:r w:rsidR="00B677BD">
        <w:t xml:space="preserve">correct. </w:t>
      </w:r>
      <w:r>
        <w:rPr>
          <w:rStyle w:val="CommentReference"/>
        </w:rPr>
        <w:annotationRef/>
      </w:r>
    </w:p>
  </w:comment>
  <w:comment w:id="33" w:author="Krzysztof" w:date="2021-05-07T09:34:00Z" w:initials="KR">
    <w:p w14:paraId="25F65E3C" w14:textId="249172AA" w:rsidR="00A837D8" w:rsidRDefault="00A837D8">
      <w:pPr>
        <w:pStyle w:val="CommentText"/>
      </w:pPr>
      <w:r>
        <w:rPr>
          <w:rStyle w:val="CommentReference"/>
        </w:rPr>
        <w:annotationRef/>
      </w:r>
      <w:r>
        <w:t>Elaborate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738A63" w15:done="1"/>
  <w15:commentEx w15:paraId="2E8E70D6" w15:done="1"/>
  <w15:commentEx w15:paraId="69B73825" w15:done="1"/>
  <w15:commentEx w15:paraId="1C6E1B80" w15:done="1"/>
  <w15:commentEx w15:paraId="45434715" w15:done="1"/>
  <w15:commentEx w15:paraId="61FBEABD" w15:done="1"/>
  <w15:commentEx w15:paraId="25F65E3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F82BE" w16cex:dateUtc="2021-05-07T13:11:00Z"/>
  <w16cex:commentExtensible w16cex:durableId="243F849F" w16cex:dateUtc="2021-05-07T13:19:00Z"/>
  <w16cex:commentExtensible w16cex:durableId="243F84BE" w16cex:dateUtc="2021-05-07T13:19:00Z"/>
  <w16cex:commentExtensible w16cex:durableId="243F868B" w16cex:dateUtc="2021-05-07T13:27:00Z"/>
  <w16cex:commentExtensible w16cex:durableId="2BBE690F" w16cex:dateUtc="2021-05-07T13:22:00Z"/>
  <w16cex:commentExtensible w16cex:durableId="243F85FF" w16cex:dateUtc="2021-05-07T13:25:00Z"/>
  <w16cex:commentExtensible w16cex:durableId="243F883E" w16cex:dateUtc="2021-05-07T1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738A63" w16cid:durableId="243F82BE"/>
  <w16cid:commentId w16cid:paraId="2E8E70D6" w16cid:durableId="243F849F"/>
  <w16cid:commentId w16cid:paraId="69B73825" w16cid:durableId="243F84BE"/>
  <w16cid:commentId w16cid:paraId="1C6E1B80" w16cid:durableId="243F868B"/>
  <w16cid:commentId w16cid:paraId="45434715" w16cid:durableId="2BBE690F"/>
  <w16cid:commentId w16cid:paraId="61FBEABD" w16cid:durableId="243F85FF"/>
  <w16cid:commentId w16cid:paraId="25F65E3C" w16cid:durableId="243F88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EECE98" w14:textId="77777777" w:rsidR="00A41B8B" w:rsidRDefault="00A41B8B" w:rsidP="005D19DB">
      <w:r>
        <w:separator/>
      </w:r>
    </w:p>
  </w:endnote>
  <w:endnote w:type="continuationSeparator" w:id="0">
    <w:p w14:paraId="27A7132A" w14:textId="77777777" w:rsidR="00A41B8B" w:rsidRDefault="00A41B8B" w:rsidP="005D19DB">
      <w:r>
        <w:continuationSeparator/>
      </w:r>
    </w:p>
  </w:endnote>
  <w:endnote w:type="continuationNotice" w:id="1">
    <w:p w14:paraId="6C70BE06" w14:textId="77777777" w:rsidR="00A41B8B" w:rsidRDefault="00A41B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6E0AE" w14:textId="77777777" w:rsidR="00FB703F" w:rsidRDefault="00FB70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4" w:space="0" w:color="auto"/>
      </w:tblBorders>
      <w:tblLook w:val="04A0" w:firstRow="1" w:lastRow="0" w:firstColumn="1" w:lastColumn="0" w:noHBand="0" w:noVBand="1"/>
    </w:tblPr>
    <w:tblGrid>
      <w:gridCol w:w="6803"/>
      <w:gridCol w:w="2269"/>
    </w:tblGrid>
    <w:tr w:rsidR="00182659" w:rsidRPr="009118AC" w14:paraId="6D914E80" w14:textId="77777777" w:rsidTr="002F0B5A">
      <w:trPr>
        <w:trHeight w:val="64"/>
      </w:trPr>
      <w:tc>
        <w:tcPr>
          <w:tcW w:w="6912" w:type="dxa"/>
        </w:tcPr>
        <w:p w14:paraId="062E4F1C" w14:textId="76145341" w:rsidR="00182659" w:rsidRPr="002F0B5A" w:rsidRDefault="002F0B5A">
          <w:pPr>
            <w:pStyle w:val="Footer"/>
            <w:rPr>
              <w:sz w:val="16"/>
              <w:szCs w:val="16"/>
            </w:rPr>
          </w:pPr>
          <w:r w:rsidRPr="002F0B5A">
            <w:rPr>
              <w:sz w:val="16"/>
              <w:szCs w:val="16"/>
            </w:rPr>
            <w:t>This document is proprietary. Reproduction, distribution and utilization of this document as well as the communication of its contents to others without express authorization is prohibited.</w:t>
          </w:r>
        </w:p>
      </w:tc>
      <w:tc>
        <w:tcPr>
          <w:tcW w:w="2300" w:type="dxa"/>
        </w:tcPr>
        <w:p w14:paraId="399D9607" w14:textId="4F5A846A" w:rsidR="00182659" w:rsidRPr="002F0B5A" w:rsidRDefault="00182659" w:rsidP="007640B2">
          <w:pPr>
            <w:pStyle w:val="Footer"/>
            <w:jc w:val="right"/>
            <w:rPr>
              <w:szCs w:val="24"/>
            </w:rPr>
          </w:pPr>
          <w:r w:rsidRPr="002F0B5A">
            <w:rPr>
              <w:szCs w:val="24"/>
            </w:rPr>
            <w:t xml:space="preserve">Page </w:t>
          </w:r>
          <w:r w:rsidRPr="002F0B5A">
            <w:rPr>
              <w:szCs w:val="24"/>
            </w:rPr>
            <w:fldChar w:fldCharType="begin"/>
          </w:r>
          <w:r w:rsidRPr="002F0B5A">
            <w:rPr>
              <w:szCs w:val="24"/>
            </w:rPr>
            <w:instrText>PAGE   \* MERGEFORMAT</w:instrText>
          </w:r>
          <w:r w:rsidRPr="002F0B5A">
            <w:rPr>
              <w:szCs w:val="24"/>
            </w:rPr>
            <w:fldChar w:fldCharType="separate"/>
          </w:r>
          <w:r w:rsidRPr="002F0B5A">
            <w:rPr>
              <w:noProof/>
              <w:szCs w:val="24"/>
            </w:rPr>
            <w:t>71</w:t>
          </w:r>
          <w:r w:rsidRPr="002F0B5A">
            <w:rPr>
              <w:szCs w:val="24"/>
            </w:rPr>
            <w:fldChar w:fldCharType="end"/>
          </w:r>
          <w:r w:rsidRPr="002F0B5A">
            <w:rPr>
              <w:szCs w:val="24"/>
            </w:rPr>
            <w:t xml:space="preserve"> of </w:t>
          </w:r>
          <w:r w:rsidRPr="002F0B5A">
            <w:rPr>
              <w:szCs w:val="24"/>
            </w:rPr>
            <w:fldChar w:fldCharType="begin"/>
          </w:r>
          <w:r w:rsidRPr="002F0B5A">
            <w:rPr>
              <w:szCs w:val="24"/>
            </w:rPr>
            <w:instrText xml:space="preserve"> NUMPAGES  \# "0" \* Arabic  \* MERGEFORMAT </w:instrText>
          </w:r>
          <w:r w:rsidRPr="002F0B5A">
            <w:rPr>
              <w:szCs w:val="24"/>
            </w:rPr>
            <w:fldChar w:fldCharType="separate"/>
          </w:r>
          <w:r w:rsidRPr="002F0B5A">
            <w:rPr>
              <w:noProof/>
              <w:szCs w:val="24"/>
            </w:rPr>
            <w:t>93</w:t>
          </w:r>
          <w:r w:rsidRPr="002F0B5A">
            <w:rPr>
              <w:szCs w:val="24"/>
            </w:rPr>
            <w:fldChar w:fldCharType="end"/>
          </w:r>
        </w:p>
      </w:tc>
    </w:tr>
  </w:tbl>
  <w:p w14:paraId="4A3F6B71" w14:textId="77777777" w:rsidR="002F0B5A" w:rsidRDefault="002F0B5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8B33C" w14:textId="77777777" w:rsidR="00FB703F" w:rsidRDefault="00FB70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DF4886" w14:textId="77777777" w:rsidR="00A41B8B" w:rsidRDefault="00A41B8B" w:rsidP="005D19DB">
      <w:r>
        <w:separator/>
      </w:r>
    </w:p>
  </w:footnote>
  <w:footnote w:type="continuationSeparator" w:id="0">
    <w:p w14:paraId="0B7862C7" w14:textId="77777777" w:rsidR="00A41B8B" w:rsidRDefault="00A41B8B" w:rsidP="005D19DB">
      <w:r>
        <w:continuationSeparator/>
      </w:r>
    </w:p>
  </w:footnote>
  <w:footnote w:type="continuationNotice" w:id="1">
    <w:p w14:paraId="4902FCB2" w14:textId="77777777" w:rsidR="00A41B8B" w:rsidRDefault="00A41B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55A10" w14:textId="77777777" w:rsidR="00FB703F" w:rsidRDefault="00FB70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CellMar>
        <w:left w:w="0" w:type="dxa"/>
        <w:right w:w="0" w:type="dxa"/>
      </w:tblCellMar>
      <w:tblLook w:val="04A0" w:firstRow="1" w:lastRow="0" w:firstColumn="1" w:lastColumn="0" w:noHBand="0" w:noVBand="1"/>
    </w:tblPr>
    <w:tblGrid>
      <w:gridCol w:w="2694"/>
      <w:gridCol w:w="3685"/>
      <w:gridCol w:w="2693"/>
    </w:tblGrid>
    <w:tr w:rsidR="00182659" w:rsidRPr="00051FA1" w14:paraId="56DE099C" w14:textId="77777777" w:rsidTr="072604EC">
      <w:tc>
        <w:tcPr>
          <w:tcW w:w="2694" w:type="dxa"/>
        </w:tcPr>
        <w:p w14:paraId="3B03BB17" w14:textId="06A27D5E" w:rsidR="00182659" w:rsidRPr="00051FA1" w:rsidRDefault="072604EC">
          <w:pPr>
            <w:pStyle w:val="Header"/>
          </w:pPr>
          <w:r>
            <w:rPr>
              <w:noProof/>
            </w:rPr>
            <w:drawing>
              <wp:inline distT="0" distB="0" distL="0" distR="0" wp14:anchorId="7F956A65" wp14:editId="7D879FC3">
                <wp:extent cx="514350" cy="2317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
                          <a:extLst>
                            <a:ext uri="{28A0092B-C50C-407E-A947-70E740481C1C}">
                              <a14:useLocalDpi xmlns:a14="http://schemas.microsoft.com/office/drawing/2010/main" val="0"/>
                            </a:ext>
                          </a:extLst>
                        </a:blip>
                        <a:stretch>
                          <a:fillRect/>
                        </a:stretch>
                      </pic:blipFill>
                      <pic:spPr>
                        <a:xfrm>
                          <a:off x="0" y="0"/>
                          <a:ext cx="514350" cy="231789"/>
                        </a:xfrm>
                        <a:prstGeom prst="rect">
                          <a:avLst/>
                        </a:prstGeom>
                      </pic:spPr>
                    </pic:pic>
                  </a:graphicData>
                </a:graphic>
              </wp:inline>
            </w:drawing>
          </w:r>
        </w:p>
      </w:tc>
      <w:tc>
        <w:tcPr>
          <w:tcW w:w="3685" w:type="dxa"/>
        </w:tcPr>
        <w:p w14:paraId="192D2E89" w14:textId="6046DFA6" w:rsidR="00182659" w:rsidRPr="00051FA1" w:rsidRDefault="00051FA1" w:rsidP="007640B2">
          <w:pPr>
            <w:pStyle w:val="NormalWeb"/>
            <w:spacing w:after="0"/>
            <w:jc w:val="center"/>
          </w:pPr>
          <w:r w:rsidRPr="00051FA1">
            <w:rPr>
              <w:rFonts w:ascii="Calibri" w:hAnsi="Calibri" w:cs="Calibri"/>
              <w:sz w:val="22"/>
              <w:szCs w:val="22"/>
            </w:rPr>
            <w:t xml:space="preserve">Team </w:t>
          </w:r>
          <w:r w:rsidR="00B83BAD">
            <w:rPr>
              <w:rFonts w:ascii="Calibri" w:hAnsi="Calibri" w:cs="Calibri"/>
              <w:sz w:val="22"/>
              <w:szCs w:val="22"/>
            </w:rPr>
            <w:t>W&amp;M and ODU</w:t>
          </w:r>
          <w:r w:rsidRPr="00051FA1">
            <w:rPr>
              <w:rFonts w:ascii="Calibri" w:hAnsi="Calibri" w:cs="Calibri"/>
              <w:sz w:val="22"/>
              <w:szCs w:val="22"/>
            </w:rPr>
            <w:t xml:space="preserve"> Proprietary</w:t>
          </w:r>
        </w:p>
      </w:tc>
      <w:tc>
        <w:tcPr>
          <w:tcW w:w="2693" w:type="dxa"/>
        </w:tcPr>
        <w:p w14:paraId="755EF4B0" w14:textId="1905CA43" w:rsidR="00182659" w:rsidRPr="00051FA1" w:rsidRDefault="00182659" w:rsidP="005D19DB">
          <w:pPr>
            <w:pStyle w:val="Header"/>
            <w:jc w:val="right"/>
          </w:pPr>
        </w:p>
      </w:tc>
    </w:tr>
  </w:tbl>
  <w:p w14:paraId="1F238150" w14:textId="77777777" w:rsidR="00182659" w:rsidRPr="00051FA1" w:rsidRDefault="001826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CellMar>
        <w:left w:w="0" w:type="dxa"/>
        <w:right w:w="0" w:type="dxa"/>
      </w:tblCellMar>
      <w:tblLook w:val="04A0" w:firstRow="1" w:lastRow="0" w:firstColumn="1" w:lastColumn="0" w:noHBand="0" w:noVBand="1"/>
    </w:tblPr>
    <w:tblGrid>
      <w:gridCol w:w="2694"/>
      <w:gridCol w:w="3685"/>
      <w:gridCol w:w="2693"/>
    </w:tblGrid>
    <w:tr w:rsidR="00182659" w:rsidRPr="00051FA1" w14:paraId="6C6247A7" w14:textId="77777777" w:rsidTr="006E352A">
      <w:tc>
        <w:tcPr>
          <w:tcW w:w="2694" w:type="dxa"/>
        </w:tcPr>
        <w:p w14:paraId="22310620" w14:textId="77777777" w:rsidR="00182659" w:rsidRPr="00051FA1" w:rsidRDefault="00182659" w:rsidP="006E352A">
          <w:pPr>
            <w:pStyle w:val="Header"/>
          </w:pPr>
        </w:p>
      </w:tc>
      <w:tc>
        <w:tcPr>
          <w:tcW w:w="3685" w:type="dxa"/>
        </w:tcPr>
        <w:p w14:paraId="4DC4BC9C" w14:textId="7FDD7349" w:rsidR="00182659" w:rsidRPr="00051FA1" w:rsidRDefault="009B7A47" w:rsidP="006E352A">
          <w:pPr>
            <w:pStyle w:val="NormalWeb"/>
            <w:spacing w:after="0"/>
            <w:jc w:val="center"/>
            <w:rPr>
              <w:b/>
            </w:rPr>
          </w:pPr>
          <w:r>
            <w:rPr>
              <w:rFonts w:ascii="Calibri" w:hAnsi="Calibri" w:cs="Calibri"/>
              <w:b/>
              <w:sz w:val="22"/>
              <w:szCs w:val="22"/>
            </w:rPr>
            <w:t>W&amp;M and ODU</w:t>
          </w:r>
          <w:r w:rsidR="00051FA1" w:rsidRPr="00051FA1">
            <w:rPr>
              <w:rFonts w:ascii="Calibri" w:hAnsi="Calibri" w:cs="Calibri"/>
              <w:b/>
              <w:sz w:val="22"/>
              <w:szCs w:val="22"/>
            </w:rPr>
            <w:t xml:space="preserve"> Proprietary</w:t>
          </w:r>
        </w:p>
      </w:tc>
      <w:tc>
        <w:tcPr>
          <w:tcW w:w="2693" w:type="dxa"/>
        </w:tcPr>
        <w:p w14:paraId="0F84955A" w14:textId="77777777" w:rsidR="00182659" w:rsidRPr="00051FA1" w:rsidRDefault="00182659" w:rsidP="006E352A">
          <w:pPr>
            <w:pStyle w:val="Header"/>
            <w:jc w:val="right"/>
          </w:pPr>
        </w:p>
      </w:tc>
    </w:tr>
  </w:tbl>
  <w:p w14:paraId="1163C715" w14:textId="77777777" w:rsidR="00182659" w:rsidRPr="00051FA1" w:rsidRDefault="00182659" w:rsidP="007640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44C5F"/>
    <w:multiLevelType w:val="hybridMultilevel"/>
    <w:tmpl w:val="589CDDB8"/>
    <w:lvl w:ilvl="0" w:tplc="9A6A4302">
      <w:start w:val="1"/>
      <w:numFmt w:val="bullet"/>
      <w:lvlText w:val=""/>
      <w:lvlJc w:val="left"/>
      <w:pPr>
        <w:ind w:left="720" w:hanging="360"/>
      </w:pPr>
      <w:rPr>
        <w:rFonts w:ascii="Symbol" w:hAnsi="Symbol" w:hint="default"/>
      </w:rPr>
    </w:lvl>
    <w:lvl w:ilvl="1" w:tplc="32AEA578">
      <w:start w:val="1"/>
      <w:numFmt w:val="bullet"/>
      <w:lvlText w:val=""/>
      <w:lvlJc w:val="left"/>
      <w:pPr>
        <w:ind w:left="1440" w:hanging="360"/>
      </w:pPr>
      <w:rPr>
        <w:rFonts w:ascii="Symbol" w:hAnsi="Symbol" w:hint="default"/>
      </w:rPr>
    </w:lvl>
    <w:lvl w:ilvl="2" w:tplc="8B64072C">
      <w:start w:val="1"/>
      <w:numFmt w:val="bullet"/>
      <w:lvlText w:val=""/>
      <w:lvlJc w:val="left"/>
      <w:pPr>
        <w:ind w:left="2160" w:hanging="360"/>
      </w:pPr>
      <w:rPr>
        <w:rFonts w:ascii="Wingdings" w:hAnsi="Wingdings" w:hint="default"/>
      </w:rPr>
    </w:lvl>
    <w:lvl w:ilvl="3" w:tplc="A5789D20">
      <w:start w:val="1"/>
      <w:numFmt w:val="bullet"/>
      <w:lvlText w:val=""/>
      <w:lvlJc w:val="left"/>
      <w:pPr>
        <w:ind w:left="2880" w:hanging="360"/>
      </w:pPr>
      <w:rPr>
        <w:rFonts w:ascii="Symbol" w:hAnsi="Symbol" w:hint="default"/>
      </w:rPr>
    </w:lvl>
    <w:lvl w:ilvl="4" w:tplc="51E08FBE">
      <w:start w:val="1"/>
      <w:numFmt w:val="bullet"/>
      <w:lvlText w:val="o"/>
      <w:lvlJc w:val="left"/>
      <w:pPr>
        <w:ind w:left="3600" w:hanging="360"/>
      </w:pPr>
      <w:rPr>
        <w:rFonts w:ascii="Courier New" w:hAnsi="Courier New" w:hint="default"/>
      </w:rPr>
    </w:lvl>
    <w:lvl w:ilvl="5" w:tplc="DF24F764">
      <w:start w:val="1"/>
      <w:numFmt w:val="bullet"/>
      <w:lvlText w:val=""/>
      <w:lvlJc w:val="left"/>
      <w:pPr>
        <w:ind w:left="4320" w:hanging="360"/>
      </w:pPr>
      <w:rPr>
        <w:rFonts w:ascii="Wingdings" w:hAnsi="Wingdings" w:hint="default"/>
      </w:rPr>
    </w:lvl>
    <w:lvl w:ilvl="6" w:tplc="4A10D544">
      <w:start w:val="1"/>
      <w:numFmt w:val="bullet"/>
      <w:lvlText w:val=""/>
      <w:lvlJc w:val="left"/>
      <w:pPr>
        <w:ind w:left="5040" w:hanging="360"/>
      </w:pPr>
      <w:rPr>
        <w:rFonts w:ascii="Symbol" w:hAnsi="Symbol" w:hint="default"/>
      </w:rPr>
    </w:lvl>
    <w:lvl w:ilvl="7" w:tplc="4FB6783E">
      <w:start w:val="1"/>
      <w:numFmt w:val="bullet"/>
      <w:lvlText w:val="o"/>
      <w:lvlJc w:val="left"/>
      <w:pPr>
        <w:ind w:left="5760" w:hanging="360"/>
      </w:pPr>
      <w:rPr>
        <w:rFonts w:ascii="Courier New" w:hAnsi="Courier New" w:hint="default"/>
      </w:rPr>
    </w:lvl>
    <w:lvl w:ilvl="8" w:tplc="6004DFC6">
      <w:start w:val="1"/>
      <w:numFmt w:val="bullet"/>
      <w:lvlText w:val=""/>
      <w:lvlJc w:val="left"/>
      <w:pPr>
        <w:ind w:left="6480" w:hanging="360"/>
      </w:pPr>
      <w:rPr>
        <w:rFonts w:ascii="Wingdings" w:hAnsi="Wingdings" w:hint="default"/>
      </w:rPr>
    </w:lvl>
  </w:abstractNum>
  <w:abstractNum w:abstractNumId="1" w15:restartNumberingAfterBreak="0">
    <w:nsid w:val="06301485"/>
    <w:multiLevelType w:val="hybridMultilevel"/>
    <w:tmpl w:val="AE7C6B74"/>
    <w:lvl w:ilvl="0" w:tplc="B3185442">
      <w:start w:val="1"/>
      <w:numFmt w:val="bullet"/>
      <w:lvlText w:val=""/>
      <w:lvlJc w:val="left"/>
      <w:pPr>
        <w:ind w:left="720" w:hanging="360"/>
      </w:pPr>
      <w:rPr>
        <w:rFonts w:ascii="Symbol" w:hAnsi="Symbol" w:hint="default"/>
      </w:rPr>
    </w:lvl>
    <w:lvl w:ilvl="1" w:tplc="C7C426A4">
      <w:start w:val="1"/>
      <w:numFmt w:val="bullet"/>
      <w:lvlText w:val="o"/>
      <w:lvlJc w:val="left"/>
      <w:pPr>
        <w:ind w:left="1440" w:hanging="360"/>
      </w:pPr>
      <w:rPr>
        <w:rFonts w:ascii="Courier New" w:hAnsi="Courier New" w:hint="default"/>
      </w:rPr>
    </w:lvl>
    <w:lvl w:ilvl="2" w:tplc="BD9EE2B0">
      <w:start w:val="1"/>
      <w:numFmt w:val="bullet"/>
      <w:lvlText w:val=""/>
      <w:lvlJc w:val="left"/>
      <w:pPr>
        <w:ind w:left="2160" w:hanging="360"/>
      </w:pPr>
      <w:rPr>
        <w:rFonts w:ascii="Wingdings" w:hAnsi="Wingdings" w:hint="default"/>
      </w:rPr>
    </w:lvl>
    <w:lvl w:ilvl="3" w:tplc="18D032A4">
      <w:start w:val="1"/>
      <w:numFmt w:val="bullet"/>
      <w:lvlText w:val=""/>
      <w:lvlJc w:val="left"/>
      <w:pPr>
        <w:ind w:left="2880" w:hanging="360"/>
      </w:pPr>
      <w:rPr>
        <w:rFonts w:ascii="Symbol" w:hAnsi="Symbol" w:hint="default"/>
      </w:rPr>
    </w:lvl>
    <w:lvl w:ilvl="4" w:tplc="21ECBC38">
      <w:start w:val="1"/>
      <w:numFmt w:val="bullet"/>
      <w:lvlText w:val="o"/>
      <w:lvlJc w:val="left"/>
      <w:pPr>
        <w:ind w:left="3600" w:hanging="360"/>
      </w:pPr>
      <w:rPr>
        <w:rFonts w:ascii="Courier New" w:hAnsi="Courier New" w:hint="default"/>
      </w:rPr>
    </w:lvl>
    <w:lvl w:ilvl="5" w:tplc="3A7E7822">
      <w:start w:val="1"/>
      <w:numFmt w:val="bullet"/>
      <w:lvlText w:val=""/>
      <w:lvlJc w:val="left"/>
      <w:pPr>
        <w:ind w:left="4320" w:hanging="360"/>
      </w:pPr>
      <w:rPr>
        <w:rFonts w:ascii="Wingdings" w:hAnsi="Wingdings" w:hint="default"/>
      </w:rPr>
    </w:lvl>
    <w:lvl w:ilvl="6" w:tplc="30D85C5A">
      <w:start w:val="1"/>
      <w:numFmt w:val="bullet"/>
      <w:lvlText w:val=""/>
      <w:lvlJc w:val="left"/>
      <w:pPr>
        <w:ind w:left="5040" w:hanging="360"/>
      </w:pPr>
      <w:rPr>
        <w:rFonts w:ascii="Symbol" w:hAnsi="Symbol" w:hint="default"/>
      </w:rPr>
    </w:lvl>
    <w:lvl w:ilvl="7" w:tplc="5EE877A0">
      <w:start w:val="1"/>
      <w:numFmt w:val="bullet"/>
      <w:lvlText w:val="o"/>
      <w:lvlJc w:val="left"/>
      <w:pPr>
        <w:ind w:left="5760" w:hanging="360"/>
      </w:pPr>
      <w:rPr>
        <w:rFonts w:ascii="Courier New" w:hAnsi="Courier New" w:hint="default"/>
      </w:rPr>
    </w:lvl>
    <w:lvl w:ilvl="8" w:tplc="B886A3FC">
      <w:start w:val="1"/>
      <w:numFmt w:val="bullet"/>
      <w:lvlText w:val=""/>
      <w:lvlJc w:val="left"/>
      <w:pPr>
        <w:ind w:left="6480" w:hanging="360"/>
      </w:pPr>
      <w:rPr>
        <w:rFonts w:ascii="Wingdings" w:hAnsi="Wingdings" w:hint="default"/>
      </w:rPr>
    </w:lvl>
  </w:abstractNum>
  <w:abstractNum w:abstractNumId="2" w15:restartNumberingAfterBreak="0">
    <w:nsid w:val="0BF568D8"/>
    <w:multiLevelType w:val="hybridMultilevel"/>
    <w:tmpl w:val="C310F818"/>
    <w:lvl w:ilvl="0" w:tplc="3A146020">
      <w:start w:val="1"/>
      <w:numFmt w:val="bullet"/>
      <w:lvlText w:val=""/>
      <w:lvlJc w:val="left"/>
      <w:pPr>
        <w:ind w:left="720" w:hanging="360"/>
      </w:pPr>
      <w:rPr>
        <w:rFonts w:ascii="Symbol" w:hAnsi="Symbol" w:hint="default"/>
      </w:rPr>
    </w:lvl>
    <w:lvl w:ilvl="1" w:tplc="24C8768E">
      <w:start w:val="1"/>
      <w:numFmt w:val="bullet"/>
      <w:lvlText w:val=""/>
      <w:lvlJc w:val="left"/>
      <w:pPr>
        <w:ind w:left="1440" w:hanging="360"/>
      </w:pPr>
      <w:rPr>
        <w:rFonts w:ascii="Symbol" w:hAnsi="Symbol" w:hint="default"/>
      </w:rPr>
    </w:lvl>
    <w:lvl w:ilvl="2" w:tplc="B07056EA">
      <w:start w:val="1"/>
      <w:numFmt w:val="bullet"/>
      <w:lvlText w:val=""/>
      <w:lvlJc w:val="left"/>
      <w:pPr>
        <w:ind w:left="2160" w:hanging="360"/>
      </w:pPr>
      <w:rPr>
        <w:rFonts w:ascii="Wingdings" w:hAnsi="Wingdings" w:hint="default"/>
      </w:rPr>
    </w:lvl>
    <w:lvl w:ilvl="3" w:tplc="E8B4C890">
      <w:start w:val="1"/>
      <w:numFmt w:val="bullet"/>
      <w:lvlText w:val=""/>
      <w:lvlJc w:val="left"/>
      <w:pPr>
        <w:ind w:left="2880" w:hanging="360"/>
      </w:pPr>
      <w:rPr>
        <w:rFonts w:ascii="Symbol" w:hAnsi="Symbol" w:hint="default"/>
      </w:rPr>
    </w:lvl>
    <w:lvl w:ilvl="4" w:tplc="CC9C2088">
      <w:start w:val="1"/>
      <w:numFmt w:val="bullet"/>
      <w:lvlText w:val="o"/>
      <w:lvlJc w:val="left"/>
      <w:pPr>
        <w:ind w:left="3600" w:hanging="360"/>
      </w:pPr>
      <w:rPr>
        <w:rFonts w:ascii="Courier New" w:hAnsi="Courier New" w:hint="default"/>
      </w:rPr>
    </w:lvl>
    <w:lvl w:ilvl="5" w:tplc="600054E8">
      <w:start w:val="1"/>
      <w:numFmt w:val="bullet"/>
      <w:lvlText w:val=""/>
      <w:lvlJc w:val="left"/>
      <w:pPr>
        <w:ind w:left="4320" w:hanging="360"/>
      </w:pPr>
      <w:rPr>
        <w:rFonts w:ascii="Wingdings" w:hAnsi="Wingdings" w:hint="default"/>
      </w:rPr>
    </w:lvl>
    <w:lvl w:ilvl="6" w:tplc="D4020FCA">
      <w:start w:val="1"/>
      <w:numFmt w:val="bullet"/>
      <w:lvlText w:val=""/>
      <w:lvlJc w:val="left"/>
      <w:pPr>
        <w:ind w:left="5040" w:hanging="360"/>
      </w:pPr>
      <w:rPr>
        <w:rFonts w:ascii="Symbol" w:hAnsi="Symbol" w:hint="default"/>
      </w:rPr>
    </w:lvl>
    <w:lvl w:ilvl="7" w:tplc="F7EEF00E">
      <w:start w:val="1"/>
      <w:numFmt w:val="bullet"/>
      <w:lvlText w:val="o"/>
      <w:lvlJc w:val="left"/>
      <w:pPr>
        <w:ind w:left="5760" w:hanging="360"/>
      </w:pPr>
      <w:rPr>
        <w:rFonts w:ascii="Courier New" w:hAnsi="Courier New" w:hint="default"/>
      </w:rPr>
    </w:lvl>
    <w:lvl w:ilvl="8" w:tplc="DDD4C806">
      <w:start w:val="1"/>
      <w:numFmt w:val="bullet"/>
      <w:lvlText w:val=""/>
      <w:lvlJc w:val="left"/>
      <w:pPr>
        <w:ind w:left="6480" w:hanging="360"/>
      </w:pPr>
      <w:rPr>
        <w:rFonts w:ascii="Wingdings" w:hAnsi="Wingdings" w:hint="default"/>
      </w:rPr>
    </w:lvl>
  </w:abstractNum>
  <w:abstractNum w:abstractNumId="3" w15:restartNumberingAfterBreak="0">
    <w:nsid w:val="0F8646E7"/>
    <w:multiLevelType w:val="hybridMultilevel"/>
    <w:tmpl w:val="A2784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C4DED"/>
    <w:multiLevelType w:val="hybridMultilevel"/>
    <w:tmpl w:val="9A122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81EDD"/>
    <w:multiLevelType w:val="hybridMultilevel"/>
    <w:tmpl w:val="5C3C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932544"/>
    <w:multiLevelType w:val="hybridMultilevel"/>
    <w:tmpl w:val="07A251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1EB5A16"/>
    <w:multiLevelType w:val="hybridMultilevel"/>
    <w:tmpl w:val="6E7CEA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3DF654B"/>
    <w:multiLevelType w:val="hybridMultilevel"/>
    <w:tmpl w:val="7AB60890"/>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5B4A1F"/>
    <w:multiLevelType w:val="hybridMultilevel"/>
    <w:tmpl w:val="8DDE08F0"/>
    <w:lvl w:ilvl="0" w:tplc="1E24C70C">
      <w:start w:val="1"/>
      <w:numFmt w:val="bullet"/>
      <w:lvlText w:val=""/>
      <w:lvlJc w:val="left"/>
      <w:pPr>
        <w:ind w:left="720" w:hanging="360"/>
      </w:pPr>
      <w:rPr>
        <w:rFonts w:ascii="Symbol" w:hAnsi="Symbol" w:hint="default"/>
      </w:rPr>
    </w:lvl>
    <w:lvl w:ilvl="1" w:tplc="8FB22610">
      <w:start w:val="1"/>
      <w:numFmt w:val="bullet"/>
      <w:lvlText w:val=""/>
      <w:lvlJc w:val="left"/>
      <w:pPr>
        <w:ind w:left="1440" w:hanging="360"/>
      </w:pPr>
      <w:rPr>
        <w:rFonts w:ascii="Symbol" w:hAnsi="Symbol" w:hint="default"/>
      </w:rPr>
    </w:lvl>
    <w:lvl w:ilvl="2" w:tplc="B2448074">
      <w:start w:val="1"/>
      <w:numFmt w:val="bullet"/>
      <w:lvlText w:val=""/>
      <w:lvlJc w:val="left"/>
      <w:pPr>
        <w:ind w:left="2160" w:hanging="360"/>
      </w:pPr>
      <w:rPr>
        <w:rFonts w:ascii="Wingdings" w:hAnsi="Wingdings" w:hint="default"/>
      </w:rPr>
    </w:lvl>
    <w:lvl w:ilvl="3" w:tplc="412EDD9E">
      <w:start w:val="1"/>
      <w:numFmt w:val="bullet"/>
      <w:lvlText w:val=""/>
      <w:lvlJc w:val="left"/>
      <w:pPr>
        <w:ind w:left="2880" w:hanging="360"/>
      </w:pPr>
      <w:rPr>
        <w:rFonts w:ascii="Symbol" w:hAnsi="Symbol" w:hint="default"/>
      </w:rPr>
    </w:lvl>
    <w:lvl w:ilvl="4" w:tplc="86668CFC">
      <w:start w:val="1"/>
      <w:numFmt w:val="bullet"/>
      <w:lvlText w:val="o"/>
      <w:lvlJc w:val="left"/>
      <w:pPr>
        <w:ind w:left="3600" w:hanging="360"/>
      </w:pPr>
      <w:rPr>
        <w:rFonts w:ascii="Courier New" w:hAnsi="Courier New" w:hint="default"/>
      </w:rPr>
    </w:lvl>
    <w:lvl w:ilvl="5" w:tplc="1354E6C2">
      <w:start w:val="1"/>
      <w:numFmt w:val="bullet"/>
      <w:lvlText w:val=""/>
      <w:lvlJc w:val="left"/>
      <w:pPr>
        <w:ind w:left="4320" w:hanging="360"/>
      </w:pPr>
      <w:rPr>
        <w:rFonts w:ascii="Wingdings" w:hAnsi="Wingdings" w:hint="default"/>
      </w:rPr>
    </w:lvl>
    <w:lvl w:ilvl="6" w:tplc="64D4B2A6">
      <w:start w:val="1"/>
      <w:numFmt w:val="bullet"/>
      <w:lvlText w:val=""/>
      <w:lvlJc w:val="left"/>
      <w:pPr>
        <w:ind w:left="5040" w:hanging="360"/>
      </w:pPr>
      <w:rPr>
        <w:rFonts w:ascii="Symbol" w:hAnsi="Symbol" w:hint="default"/>
      </w:rPr>
    </w:lvl>
    <w:lvl w:ilvl="7" w:tplc="26227438">
      <w:start w:val="1"/>
      <w:numFmt w:val="bullet"/>
      <w:lvlText w:val="o"/>
      <w:lvlJc w:val="left"/>
      <w:pPr>
        <w:ind w:left="5760" w:hanging="360"/>
      </w:pPr>
      <w:rPr>
        <w:rFonts w:ascii="Courier New" w:hAnsi="Courier New" w:hint="default"/>
      </w:rPr>
    </w:lvl>
    <w:lvl w:ilvl="8" w:tplc="112E7B3C">
      <w:start w:val="1"/>
      <w:numFmt w:val="bullet"/>
      <w:lvlText w:val=""/>
      <w:lvlJc w:val="left"/>
      <w:pPr>
        <w:ind w:left="6480" w:hanging="360"/>
      </w:pPr>
      <w:rPr>
        <w:rFonts w:ascii="Wingdings" w:hAnsi="Wingdings" w:hint="default"/>
      </w:rPr>
    </w:lvl>
  </w:abstractNum>
  <w:abstractNum w:abstractNumId="10" w15:restartNumberingAfterBreak="0">
    <w:nsid w:val="46446C66"/>
    <w:multiLevelType w:val="hybridMultilevel"/>
    <w:tmpl w:val="645C9542"/>
    <w:lvl w:ilvl="0" w:tplc="24B21604">
      <w:start w:val="1"/>
      <w:numFmt w:val="decimal"/>
      <w:lvlText w:val="%1."/>
      <w:lvlJc w:val="left"/>
      <w:pPr>
        <w:ind w:left="720" w:hanging="360"/>
      </w:pPr>
    </w:lvl>
    <w:lvl w:ilvl="1" w:tplc="FFFFFFFF">
      <w:start w:val="1"/>
      <w:numFmt w:val="decimal"/>
      <w:lvlText w:val="%1.%2"/>
      <w:lvlJc w:val="left"/>
      <w:pPr>
        <w:ind w:left="720" w:hanging="360"/>
      </w:pPr>
    </w:lvl>
    <w:lvl w:ilvl="2" w:tplc="FFFFFFFF">
      <w:start w:val="1"/>
      <w:numFmt w:val="decimal"/>
      <w:pStyle w:val="Heading3"/>
      <w:lvlText w:val="%1.%2.%3"/>
      <w:lvlJc w:val="left"/>
      <w:pPr>
        <w:ind w:left="1080" w:hanging="720"/>
      </w:pPr>
    </w:lvl>
    <w:lvl w:ilvl="3" w:tplc="DBCEEACE">
      <w:start w:val="1"/>
      <w:numFmt w:val="decimal"/>
      <w:isLgl/>
      <w:lvlText w:val="%1.%2.%3.%4"/>
      <w:lvlJc w:val="left"/>
      <w:pPr>
        <w:ind w:left="1080" w:hanging="720"/>
      </w:pPr>
      <w:rPr>
        <w:rFonts w:hint="default"/>
      </w:rPr>
    </w:lvl>
    <w:lvl w:ilvl="4" w:tplc="6E66B998">
      <w:start w:val="1"/>
      <w:numFmt w:val="decimal"/>
      <w:isLgl/>
      <w:lvlText w:val="%1.%2.%3.%4.%5"/>
      <w:lvlJc w:val="left"/>
      <w:pPr>
        <w:ind w:left="1440" w:hanging="1080"/>
      </w:pPr>
      <w:rPr>
        <w:rFonts w:hint="default"/>
      </w:rPr>
    </w:lvl>
    <w:lvl w:ilvl="5" w:tplc="7026F806">
      <w:start w:val="1"/>
      <w:numFmt w:val="decimal"/>
      <w:isLgl/>
      <w:lvlText w:val="%1.%2.%3.%4.%5.%6"/>
      <w:lvlJc w:val="left"/>
      <w:pPr>
        <w:ind w:left="1440" w:hanging="1080"/>
      </w:pPr>
      <w:rPr>
        <w:rFonts w:hint="default"/>
      </w:rPr>
    </w:lvl>
    <w:lvl w:ilvl="6" w:tplc="97E81E5E">
      <w:start w:val="1"/>
      <w:numFmt w:val="decimal"/>
      <w:isLgl/>
      <w:lvlText w:val="%1.%2.%3.%4.%5.%6.%7"/>
      <w:lvlJc w:val="left"/>
      <w:pPr>
        <w:ind w:left="1800" w:hanging="1440"/>
      </w:pPr>
      <w:rPr>
        <w:rFonts w:hint="default"/>
      </w:rPr>
    </w:lvl>
    <w:lvl w:ilvl="7" w:tplc="41EC7E78">
      <w:start w:val="1"/>
      <w:numFmt w:val="decimal"/>
      <w:isLgl/>
      <w:lvlText w:val="%1.%2.%3.%4.%5.%6.%7.%8"/>
      <w:lvlJc w:val="left"/>
      <w:pPr>
        <w:ind w:left="1800" w:hanging="1440"/>
      </w:pPr>
      <w:rPr>
        <w:rFonts w:hint="default"/>
      </w:rPr>
    </w:lvl>
    <w:lvl w:ilvl="8" w:tplc="4F840AF4">
      <w:start w:val="1"/>
      <w:numFmt w:val="decimal"/>
      <w:isLgl/>
      <w:lvlText w:val="%1.%2.%3.%4.%5.%6.%7.%8.%9"/>
      <w:lvlJc w:val="left"/>
      <w:pPr>
        <w:ind w:left="2160" w:hanging="1800"/>
      </w:pPr>
      <w:rPr>
        <w:rFonts w:hint="default"/>
      </w:rPr>
    </w:lvl>
  </w:abstractNum>
  <w:abstractNum w:abstractNumId="11" w15:restartNumberingAfterBreak="0">
    <w:nsid w:val="4B7A5DDB"/>
    <w:multiLevelType w:val="hybridMultilevel"/>
    <w:tmpl w:val="D6D6649A"/>
    <w:lvl w:ilvl="0" w:tplc="EC58957E">
      <w:start w:val="1"/>
      <w:numFmt w:val="bullet"/>
      <w:lvlText w:val=""/>
      <w:lvlJc w:val="left"/>
      <w:pPr>
        <w:ind w:left="720" w:hanging="360"/>
      </w:pPr>
      <w:rPr>
        <w:rFonts w:ascii="Symbol" w:hAnsi="Symbol" w:hint="default"/>
      </w:rPr>
    </w:lvl>
    <w:lvl w:ilvl="1" w:tplc="796A41DE">
      <w:start w:val="1"/>
      <w:numFmt w:val="bullet"/>
      <w:lvlText w:val="o"/>
      <w:lvlJc w:val="left"/>
      <w:pPr>
        <w:ind w:left="1440" w:hanging="360"/>
      </w:pPr>
      <w:rPr>
        <w:rFonts w:ascii="Courier New" w:hAnsi="Courier New" w:hint="default"/>
      </w:rPr>
    </w:lvl>
    <w:lvl w:ilvl="2" w:tplc="3D5678C8">
      <w:start w:val="1"/>
      <w:numFmt w:val="bullet"/>
      <w:lvlText w:val=""/>
      <w:lvlJc w:val="left"/>
      <w:pPr>
        <w:ind w:left="2160" w:hanging="360"/>
      </w:pPr>
      <w:rPr>
        <w:rFonts w:ascii="Wingdings" w:hAnsi="Wingdings" w:hint="default"/>
      </w:rPr>
    </w:lvl>
    <w:lvl w:ilvl="3" w:tplc="09DED260">
      <w:start w:val="1"/>
      <w:numFmt w:val="bullet"/>
      <w:lvlText w:val=""/>
      <w:lvlJc w:val="left"/>
      <w:pPr>
        <w:ind w:left="2880" w:hanging="360"/>
      </w:pPr>
      <w:rPr>
        <w:rFonts w:ascii="Symbol" w:hAnsi="Symbol" w:hint="default"/>
      </w:rPr>
    </w:lvl>
    <w:lvl w:ilvl="4" w:tplc="27903C28">
      <w:start w:val="1"/>
      <w:numFmt w:val="bullet"/>
      <w:lvlText w:val="o"/>
      <w:lvlJc w:val="left"/>
      <w:pPr>
        <w:ind w:left="3600" w:hanging="360"/>
      </w:pPr>
      <w:rPr>
        <w:rFonts w:ascii="Courier New" w:hAnsi="Courier New" w:hint="default"/>
      </w:rPr>
    </w:lvl>
    <w:lvl w:ilvl="5" w:tplc="1478A7DE">
      <w:start w:val="1"/>
      <w:numFmt w:val="bullet"/>
      <w:lvlText w:val=""/>
      <w:lvlJc w:val="left"/>
      <w:pPr>
        <w:ind w:left="4320" w:hanging="360"/>
      </w:pPr>
      <w:rPr>
        <w:rFonts w:ascii="Wingdings" w:hAnsi="Wingdings" w:hint="default"/>
      </w:rPr>
    </w:lvl>
    <w:lvl w:ilvl="6" w:tplc="5A12F824">
      <w:start w:val="1"/>
      <w:numFmt w:val="bullet"/>
      <w:lvlText w:val=""/>
      <w:lvlJc w:val="left"/>
      <w:pPr>
        <w:ind w:left="5040" w:hanging="360"/>
      </w:pPr>
      <w:rPr>
        <w:rFonts w:ascii="Symbol" w:hAnsi="Symbol" w:hint="default"/>
      </w:rPr>
    </w:lvl>
    <w:lvl w:ilvl="7" w:tplc="3AE010F8">
      <w:start w:val="1"/>
      <w:numFmt w:val="bullet"/>
      <w:lvlText w:val="o"/>
      <w:lvlJc w:val="left"/>
      <w:pPr>
        <w:ind w:left="5760" w:hanging="360"/>
      </w:pPr>
      <w:rPr>
        <w:rFonts w:ascii="Courier New" w:hAnsi="Courier New" w:hint="default"/>
      </w:rPr>
    </w:lvl>
    <w:lvl w:ilvl="8" w:tplc="5A8E4F8A">
      <w:start w:val="1"/>
      <w:numFmt w:val="bullet"/>
      <w:lvlText w:val=""/>
      <w:lvlJc w:val="left"/>
      <w:pPr>
        <w:ind w:left="6480" w:hanging="360"/>
      </w:pPr>
      <w:rPr>
        <w:rFonts w:ascii="Wingdings" w:hAnsi="Wingdings" w:hint="default"/>
      </w:rPr>
    </w:lvl>
  </w:abstractNum>
  <w:abstractNum w:abstractNumId="12" w15:restartNumberingAfterBreak="0">
    <w:nsid w:val="574717C4"/>
    <w:multiLevelType w:val="hybridMultilevel"/>
    <w:tmpl w:val="EF7627E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B7A10C4"/>
    <w:multiLevelType w:val="hybridMultilevel"/>
    <w:tmpl w:val="DAFA3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A37AAD"/>
    <w:multiLevelType w:val="hybridMultilevel"/>
    <w:tmpl w:val="3640800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57F7378"/>
    <w:multiLevelType w:val="hybridMultilevel"/>
    <w:tmpl w:val="23BC3F34"/>
    <w:lvl w:ilvl="0" w:tplc="0EB2FD6E">
      <w:start w:val="1"/>
      <w:numFmt w:val="decimal"/>
      <w:lvlText w:val="%1."/>
      <w:lvlJc w:val="left"/>
      <w:pPr>
        <w:ind w:left="720" w:hanging="360"/>
      </w:pPr>
    </w:lvl>
    <w:lvl w:ilvl="1" w:tplc="020E12EA">
      <w:start w:val="1"/>
      <w:numFmt w:val="lowerLetter"/>
      <w:lvlText w:val="%2."/>
      <w:lvlJc w:val="left"/>
      <w:pPr>
        <w:ind w:left="1440" w:hanging="360"/>
      </w:pPr>
    </w:lvl>
    <w:lvl w:ilvl="2" w:tplc="F55EE188">
      <w:start w:val="4"/>
      <w:numFmt w:val="decimal"/>
      <w:lvlText w:val="%1.%2.%3"/>
      <w:lvlJc w:val="left"/>
      <w:pPr>
        <w:ind w:left="2160" w:hanging="180"/>
      </w:pPr>
    </w:lvl>
    <w:lvl w:ilvl="3" w:tplc="CF768C7A">
      <w:start w:val="1"/>
      <w:numFmt w:val="decimal"/>
      <w:lvlText w:val="%4."/>
      <w:lvlJc w:val="left"/>
      <w:pPr>
        <w:ind w:left="2880" w:hanging="360"/>
      </w:pPr>
    </w:lvl>
    <w:lvl w:ilvl="4" w:tplc="A9467DDC">
      <w:start w:val="1"/>
      <w:numFmt w:val="lowerLetter"/>
      <w:lvlText w:val="%5."/>
      <w:lvlJc w:val="left"/>
      <w:pPr>
        <w:ind w:left="3600" w:hanging="360"/>
      </w:pPr>
    </w:lvl>
    <w:lvl w:ilvl="5" w:tplc="CF9C2458">
      <w:start w:val="1"/>
      <w:numFmt w:val="lowerRoman"/>
      <w:lvlText w:val="%6."/>
      <w:lvlJc w:val="right"/>
      <w:pPr>
        <w:ind w:left="4320" w:hanging="180"/>
      </w:pPr>
    </w:lvl>
    <w:lvl w:ilvl="6" w:tplc="B8B0E060">
      <w:start w:val="1"/>
      <w:numFmt w:val="decimal"/>
      <w:lvlText w:val="%7."/>
      <w:lvlJc w:val="left"/>
      <w:pPr>
        <w:ind w:left="5040" w:hanging="360"/>
      </w:pPr>
    </w:lvl>
    <w:lvl w:ilvl="7" w:tplc="70E8CEB4">
      <w:start w:val="1"/>
      <w:numFmt w:val="lowerLetter"/>
      <w:lvlText w:val="%8."/>
      <w:lvlJc w:val="left"/>
      <w:pPr>
        <w:ind w:left="5760" w:hanging="360"/>
      </w:pPr>
    </w:lvl>
    <w:lvl w:ilvl="8" w:tplc="5F0A5AF6">
      <w:start w:val="1"/>
      <w:numFmt w:val="lowerRoman"/>
      <w:lvlText w:val="%9."/>
      <w:lvlJc w:val="right"/>
      <w:pPr>
        <w:ind w:left="6480" w:hanging="180"/>
      </w:pPr>
    </w:lvl>
  </w:abstractNum>
  <w:abstractNum w:abstractNumId="16" w15:restartNumberingAfterBreak="0">
    <w:nsid w:val="7D353925"/>
    <w:multiLevelType w:val="hybridMultilevel"/>
    <w:tmpl w:val="057A7E5E"/>
    <w:lvl w:ilvl="0" w:tplc="04090001">
      <w:start w:val="1"/>
      <w:numFmt w:val="bullet"/>
      <w:lvlText w:val=""/>
      <w:lvlJc w:val="left"/>
      <w:pPr>
        <w:ind w:left="936" w:hanging="360"/>
      </w:pPr>
      <w:rPr>
        <w:rFonts w:ascii="Symbol" w:hAnsi="Symbol"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num w:numId="1">
    <w:abstractNumId w:val="2"/>
  </w:num>
  <w:num w:numId="2">
    <w:abstractNumId w:val="0"/>
  </w:num>
  <w:num w:numId="3">
    <w:abstractNumId w:val="9"/>
  </w:num>
  <w:num w:numId="4">
    <w:abstractNumId w:val="1"/>
  </w:num>
  <w:num w:numId="5">
    <w:abstractNumId w:val="11"/>
  </w:num>
  <w:num w:numId="6">
    <w:abstractNumId w:val="15"/>
  </w:num>
  <w:num w:numId="7">
    <w:abstractNumId w:val="7"/>
  </w:num>
  <w:num w:numId="8">
    <w:abstractNumId w:val="5"/>
  </w:num>
  <w:num w:numId="9">
    <w:abstractNumId w:val="16"/>
  </w:num>
  <w:num w:numId="10">
    <w:abstractNumId w:val="10"/>
  </w:num>
  <w:num w:numId="11">
    <w:abstractNumId w:val="6"/>
  </w:num>
  <w:num w:numId="12">
    <w:abstractNumId w:val="12"/>
  </w:num>
  <w:num w:numId="13">
    <w:abstractNumId w:val="14"/>
  </w:num>
  <w:num w:numId="14">
    <w:abstractNumId w:val="13"/>
  </w:num>
  <w:num w:numId="15">
    <w:abstractNumId w:val="10"/>
  </w:num>
  <w:num w:numId="16">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3"/>
  </w:num>
  <w:num w:numId="20">
    <w:abstractNumId w:val="8"/>
  </w:num>
  <w:num w:numId="21">
    <w:abstractNumId w:val="4"/>
  </w:num>
  <w:num w:numId="22">
    <w:abstractNumId w:val="10"/>
    <w:lvlOverride w:ilvl="0">
      <w:startOverride w:val="1"/>
    </w:lvlOverride>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rzysztof">
    <w15:presenceInfo w15:providerId="None" w15:userId="Krzyszto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hideSpellingErrors/>
  <w:hideGrammaticalErrors/>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M1MzAxNjU0sTQ0MTRR0lEKTi0uzszPAykwsqgFAFrYCpgtAAAA"/>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9ar0902ovfer0e9faap2xv3xdpzda0af5rp&quot;&gt;My EndNote Library-Converted&lt;record-ids&gt;&lt;item&gt;1094&lt;/item&gt;&lt;item&gt;1095&lt;/item&gt;&lt;item&gt;1096&lt;/item&gt;&lt;/record-ids&gt;&lt;/item&gt;&lt;/Libraries&gt;"/>
  </w:docVars>
  <w:rsids>
    <w:rsidRoot w:val="007640B2"/>
    <w:rsid w:val="0000184F"/>
    <w:rsid w:val="00005BF1"/>
    <w:rsid w:val="00005FB3"/>
    <w:rsid w:val="00006EBB"/>
    <w:rsid w:val="0000715C"/>
    <w:rsid w:val="0000745F"/>
    <w:rsid w:val="00010305"/>
    <w:rsid w:val="000115C3"/>
    <w:rsid w:val="00012502"/>
    <w:rsid w:val="00012886"/>
    <w:rsid w:val="00016EE8"/>
    <w:rsid w:val="00021966"/>
    <w:rsid w:val="00021977"/>
    <w:rsid w:val="00021C23"/>
    <w:rsid w:val="00022335"/>
    <w:rsid w:val="000246B0"/>
    <w:rsid w:val="00024F1F"/>
    <w:rsid w:val="000264AF"/>
    <w:rsid w:val="00030934"/>
    <w:rsid w:val="00030E4F"/>
    <w:rsid w:val="000337EA"/>
    <w:rsid w:val="00036798"/>
    <w:rsid w:val="0003776B"/>
    <w:rsid w:val="00041F94"/>
    <w:rsid w:val="00045638"/>
    <w:rsid w:val="00045F00"/>
    <w:rsid w:val="00047E6E"/>
    <w:rsid w:val="00050CBA"/>
    <w:rsid w:val="00051FA1"/>
    <w:rsid w:val="000521E2"/>
    <w:rsid w:val="00053E01"/>
    <w:rsid w:val="000544E8"/>
    <w:rsid w:val="00054A5E"/>
    <w:rsid w:val="00054FAA"/>
    <w:rsid w:val="000552AB"/>
    <w:rsid w:val="000577B2"/>
    <w:rsid w:val="00057A24"/>
    <w:rsid w:val="00057E31"/>
    <w:rsid w:val="000600A7"/>
    <w:rsid w:val="0006064B"/>
    <w:rsid w:val="00063067"/>
    <w:rsid w:val="0006432F"/>
    <w:rsid w:val="000650BE"/>
    <w:rsid w:val="00070722"/>
    <w:rsid w:val="00070B58"/>
    <w:rsid w:val="000711F9"/>
    <w:rsid w:val="000712D1"/>
    <w:rsid w:val="0007143F"/>
    <w:rsid w:val="0007210B"/>
    <w:rsid w:val="00075192"/>
    <w:rsid w:val="0007657C"/>
    <w:rsid w:val="00076826"/>
    <w:rsid w:val="00077836"/>
    <w:rsid w:val="000801DA"/>
    <w:rsid w:val="0008072A"/>
    <w:rsid w:val="000837A2"/>
    <w:rsid w:val="0008414C"/>
    <w:rsid w:val="000843CB"/>
    <w:rsid w:val="000850EE"/>
    <w:rsid w:val="00085D12"/>
    <w:rsid w:val="00086A22"/>
    <w:rsid w:val="0008760D"/>
    <w:rsid w:val="00091203"/>
    <w:rsid w:val="00091476"/>
    <w:rsid w:val="00092594"/>
    <w:rsid w:val="00092774"/>
    <w:rsid w:val="00092DEC"/>
    <w:rsid w:val="00093834"/>
    <w:rsid w:val="00095AC2"/>
    <w:rsid w:val="00097845"/>
    <w:rsid w:val="000A06BE"/>
    <w:rsid w:val="000A1925"/>
    <w:rsid w:val="000A1984"/>
    <w:rsid w:val="000A2C92"/>
    <w:rsid w:val="000A30E0"/>
    <w:rsid w:val="000A462D"/>
    <w:rsid w:val="000A4C1F"/>
    <w:rsid w:val="000A5183"/>
    <w:rsid w:val="000A650E"/>
    <w:rsid w:val="000A6EF8"/>
    <w:rsid w:val="000A76E0"/>
    <w:rsid w:val="000B1FC6"/>
    <w:rsid w:val="000B3533"/>
    <w:rsid w:val="000B3879"/>
    <w:rsid w:val="000B3F89"/>
    <w:rsid w:val="000B42FA"/>
    <w:rsid w:val="000B4B2B"/>
    <w:rsid w:val="000B5D1C"/>
    <w:rsid w:val="000B60B0"/>
    <w:rsid w:val="000B6398"/>
    <w:rsid w:val="000C05A4"/>
    <w:rsid w:val="000C0FBF"/>
    <w:rsid w:val="000C233B"/>
    <w:rsid w:val="000C24E1"/>
    <w:rsid w:val="000C25B7"/>
    <w:rsid w:val="000C3E01"/>
    <w:rsid w:val="000C3EA4"/>
    <w:rsid w:val="000C5752"/>
    <w:rsid w:val="000D4437"/>
    <w:rsid w:val="000D536B"/>
    <w:rsid w:val="000D6614"/>
    <w:rsid w:val="000D7037"/>
    <w:rsid w:val="000E1389"/>
    <w:rsid w:val="000E2541"/>
    <w:rsid w:val="000E2596"/>
    <w:rsid w:val="000E58A2"/>
    <w:rsid w:val="000E7232"/>
    <w:rsid w:val="000F0A9C"/>
    <w:rsid w:val="000F225E"/>
    <w:rsid w:val="000F424D"/>
    <w:rsid w:val="000F47BE"/>
    <w:rsid w:val="000F5346"/>
    <w:rsid w:val="000F6B55"/>
    <w:rsid w:val="001015A5"/>
    <w:rsid w:val="0010353E"/>
    <w:rsid w:val="00103F45"/>
    <w:rsid w:val="00105A7A"/>
    <w:rsid w:val="00106A05"/>
    <w:rsid w:val="00106A74"/>
    <w:rsid w:val="00110891"/>
    <w:rsid w:val="00111362"/>
    <w:rsid w:val="0011136C"/>
    <w:rsid w:val="00111744"/>
    <w:rsid w:val="00111D04"/>
    <w:rsid w:val="0011319B"/>
    <w:rsid w:val="0011320B"/>
    <w:rsid w:val="00113E9E"/>
    <w:rsid w:val="001141A5"/>
    <w:rsid w:val="00114436"/>
    <w:rsid w:val="00115080"/>
    <w:rsid w:val="001150A3"/>
    <w:rsid w:val="00116B3B"/>
    <w:rsid w:val="001231F5"/>
    <w:rsid w:val="00123304"/>
    <w:rsid w:val="001254B1"/>
    <w:rsid w:val="001260A5"/>
    <w:rsid w:val="00126621"/>
    <w:rsid w:val="001275EA"/>
    <w:rsid w:val="001275FB"/>
    <w:rsid w:val="00127871"/>
    <w:rsid w:val="00127C83"/>
    <w:rsid w:val="001306D5"/>
    <w:rsid w:val="0013581F"/>
    <w:rsid w:val="001369E8"/>
    <w:rsid w:val="00140E1B"/>
    <w:rsid w:val="00141246"/>
    <w:rsid w:val="001412CE"/>
    <w:rsid w:val="00142E95"/>
    <w:rsid w:val="00143DCA"/>
    <w:rsid w:val="00145E5A"/>
    <w:rsid w:val="0014776B"/>
    <w:rsid w:val="001479B9"/>
    <w:rsid w:val="001509EF"/>
    <w:rsid w:val="00151D8A"/>
    <w:rsid w:val="00152AD2"/>
    <w:rsid w:val="00152AE4"/>
    <w:rsid w:val="00152CE2"/>
    <w:rsid w:val="001531F7"/>
    <w:rsid w:val="001536A5"/>
    <w:rsid w:val="001556E7"/>
    <w:rsid w:val="00156837"/>
    <w:rsid w:val="00156845"/>
    <w:rsid w:val="001578B1"/>
    <w:rsid w:val="00157C53"/>
    <w:rsid w:val="00160416"/>
    <w:rsid w:val="001634C8"/>
    <w:rsid w:val="001644C1"/>
    <w:rsid w:val="00165CDA"/>
    <w:rsid w:val="00166377"/>
    <w:rsid w:val="0017022A"/>
    <w:rsid w:val="0017025A"/>
    <w:rsid w:val="00170C7E"/>
    <w:rsid w:val="00171AA9"/>
    <w:rsid w:val="00174347"/>
    <w:rsid w:val="00176803"/>
    <w:rsid w:val="00177B5C"/>
    <w:rsid w:val="00180720"/>
    <w:rsid w:val="001808AB"/>
    <w:rsid w:val="00181976"/>
    <w:rsid w:val="0018230F"/>
    <w:rsid w:val="0018263F"/>
    <w:rsid w:val="00182659"/>
    <w:rsid w:val="00183622"/>
    <w:rsid w:val="0018586C"/>
    <w:rsid w:val="0018633E"/>
    <w:rsid w:val="00190CAA"/>
    <w:rsid w:val="00192C67"/>
    <w:rsid w:val="001953AA"/>
    <w:rsid w:val="00196631"/>
    <w:rsid w:val="00196A8C"/>
    <w:rsid w:val="001978BD"/>
    <w:rsid w:val="001A0194"/>
    <w:rsid w:val="001A0982"/>
    <w:rsid w:val="001A0B82"/>
    <w:rsid w:val="001A194B"/>
    <w:rsid w:val="001A1DEF"/>
    <w:rsid w:val="001A2712"/>
    <w:rsid w:val="001A28DB"/>
    <w:rsid w:val="001A33B9"/>
    <w:rsid w:val="001A36F2"/>
    <w:rsid w:val="001A474D"/>
    <w:rsid w:val="001A475A"/>
    <w:rsid w:val="001A5142"/>
    <w:rsid w:val="001A541A"/>
    <w:rsid w:val="001A54CB"/>
    <w:rsid w:val="001A6609"/>
    <w:rsid w:val="001A74FD"/>
    <w:rsid w:val="001B03BF"/>
    <w:rsid w:val="001B13E7"/>
    <w:rsid w:val="001B4DE7"/>
    <w:rsid w:val="001B4E8C"/>
    <w:rsid w:val="001B508B"/>
    <w:rsid w:val="001B7236"/>
    <w:rsid w:val="001C04C5"/>
    <w:rsid w:val="001C0D42"/>
    <w:rsid w:val="001C2EFF"/>
    <w:rsid w:val="001C2F85"/>
    <w:rsid w:val="001C32DC"/>
    <w:rsid w:val="001C3AEF"/>
    <w:rsid w:val="001C3E92"/>
    <w:rsid w:val="001C4265"/>
    <w:rsid w:val="001C5933"/>
    <w:rsid w:val="001C5C55"/>
    <w:rsid w:val="001C6258"/>
    <w:rsid w:val="001C78C9"/>
    <w:rsid w:val="001D2BB5"/>
    <w:rsid w:val="001D74F8"/>
    <w:rsid w:val="001E0004"/>
    <w:rsid w:val="001E1ED1"/>
    <w:rsid w:val="001E2304"/>
    <w:rsid w:val="001E38B6"/>
    <w:rsid w:val="001E5AF8"/>
    <w:rsid w:val="001E61C6"/>
    <w:rsid w:val="001E625C"/>
    <w:rsid w:val="001E777F"/>
    <w:rsid w:val="001E7F18"/>
    <w:rsid w:val="001F009D"/>
    <w:rsid w:val="001F0956"/>
    <w:rsid w:val="001F3684"/>
    <w:rsid w:val="001F4CE2"/>
    <w:rsid w:val="001F5862"/>
    <w:rsid w:val="001F5C00"/>
    <w:rsid w:val="001F7242"/>
    <w:rsid w:val="001F7329"/>
    <w:rsid w:val="002009D2"/>
    <w:rsid w:val="00201835"/>
    <w:rsid w:val="002021C2"/>
    <w:rsid w:val="00204667"/>
    <w:rsid w:val="00205312"/>
    <w:rsid w:val="00205D00"/>
    <w:rsid w:val="00211A66"/>
    <w:rsid w:val="00212050"/>
    <w:rsid w:val="00217574"/>
    <w:rsid w:val="00223777"/>
    <w:rsid w:val="00223CE4"/>
    <w:rsid w:val="00224595"/>
    <w:rsid w:val="002247BE"/>
    <w:rsid w:val="00225770"/>
    <w:rsid w:val="00226E12"/>
    <w:rsid w:val="002305BF"/>
    <w:rsid w:val="00234D37"/>
    <w:rsid w:val="00235E25"/>
    <w:rsid w:val="00237D1B"/>
    <w:rsid w:val="00237D93"/>
    <w:rsid w:val="00237DC4"/>
    <w:rsid w:val="002404C3"/>
    <w:rsid w:val="0024256A"/>
    <w:rsid w:val="00242620"/>
    <w:rsid w:val="0024272F"/>
    <w:rsid w:val="0024307D"/>
    <w:rsid w:val="002467C2"/>
    <w:rsid w:val="00246D55"/>
    <w:rsid w:val="00246F9F"/>
    <w:rsid w:val="00250540"/>
    <w:rsid w:val="00253329"/>
    <w:rsid w:val="00253385"/>
    <w:rsid w:val="002541A8"/>
    <w:rsid w:val="002548E9"/>
    <w:rsid w:val="00254E3D"/>
    <w:rsid w:val="00255A0D"/>
    <w:rsid w:val="0025733C"/>
    <w:rsid w:val="002622AE"/>
    <w:rsid w:val="00263716"/>
    <w:rsid w:val="00263819"/>
    <w:rsid w:val="002666AA"/>
    <w:rsid w:val="00266C31"/>
    <w:rsid w:val="00271F7D"/>
    <w:rsid w:val="002725DF"/>
    <w:rsid w:val="00273763"/>
    <w:rsid w:val="00273B69"/>
    <w:rsid w:val="00273B71"/>
    <w:rsid w:val="00273CA8"/>
    <w:rsid w:val="002744C1"/>
    <w:rsid w:val="002754A2"/>
    <w:rsid w:val="0027671D"/>
    <w:rsid w:val="002774B6"/>
    <w:rsid w:val="00281C6B"/>
    <w:rsid w:val="00281D00"/>
    <w:rsid w:val="002827F7"/>
    <w:rsid w:val="002832D3"/>
    <w:rsid w:val="002837A2"/>
    <w:rsid w:val="00285581"/>
    <w:rsid w:val="00285C28"/>
    <w:rsid w:val="00287223"/>
    <w:rsid w:val="00287C52"/>
    <w:rsid w:val="00291444"/>
    <w:rsid w:val="002922C0"/>
    <w:rsid w:val="00292BBB"/>
    <w:rsid w:val="002930F7"/>
    <w:rsid w:val="002960A7"/>
    <w:rsid w:val="002963A2"/>
    <w:rsid w:val="00296557"/>
    <w:rsid w:val="00296BE6"/>
    <w:rsid w:val="00297C18"/>
    <w:rsid w:val="002A0BA0"/>
    <w:rsid w:val="002A225E"/>
    <w:rsid w:val="002A409A"/>
    <w:rsid w:val="002A7B82"/>
    <w:rsid w:val="002A7D6A"/>
    <w:rsid w:val="002B02D1"/>
    <w:rsid w:val="002B045A"/>
    <w:rsid w:val="002B1031"/>
    <w:rsid w:val="002B1937"/>
    <w:rsid w:val="002B29EE"/>
    <w:rsid w:val="002B3FF5"/>
    <w:rsid w:val="002B44B1"/>
    <w:rsid w:val="002B70DF"/>
    <w:rsid w:val="002B7E43"/>
    <w:rsid w:val="002B7E59"/>
    <w:rsid w:val="002C1783"/>
    <w:rsid w:val="002C2757"/>
    <w:rsid w:val="002C3723"/>
    <w:rsid w:val="002C4471"/>
    <w:rsid w:val="002C6F73"/>
    <w:rsid w:val="002C72E8"/>
    <w:rsid w:val="002D061F"/>
    <w:rsid w:val="002D112A"/>
    <w:rsid w:val="002D3E71"/>
    <w:rsid w:val="002D5D1B"/>
    <w:rsid w:val="002D7276"/>
    <w:rsid w:val="002D744D"/>
    <w:rsid w:val="002E0872"/>
    <w:rsid w:val="002E0CC4"/>
    <w:rsid w:val="002E13F6"/>
    <w:rsid w:val="002E3492"/>
    <w:rsid w:val="002F097C"/>
    <w:rsid w:val="002F0B5A"/>
    <w:rsid w:val="002F1B2E"/>
    <w:rsid w:val="002F2F06"/>
    <w:rsid w:val="002F5CDF"/>
    <w:rsid w:val="00300039"/>
    <w:rsid w:val="00302870"/>
    <w:rsid w:val="00303254"/>
    <w:rsid w:val="0030523A"/>
    <w:rsid w:val="00306C29"/>
    <w:rsid w:val="00307125"/>
    <w:rsid w:val="00307AC9"/>
    <w:rsid w:val="00307CB8"/>
    <w:rsid w:val="00310126"/>
    <w:rsid w:val="003135D0"/>
    <w:rsid w:val="0031437B"/>
    <w:rsid w:val="00315E64"/>
    <w:rsid w:val="003205A7"/>
    <w:rsid w:val="0032161E"/>
    <w:rsid w:val="0032215B"/>
    <w:rsid w:val="00322646"/>
    <w:rsid w:val="00323EC0"/>
    <w:rsid w:val="00325C1B"/>
    <w:rsid w:val="00325C78"/>
    <w:rsid w:val="0032674C"/>
    <w:rsid w:val="003269C8"/>
    <w:rsid w:val="003271E1"/>
    <w:rsid w:val="00331C05"/>
    <w:rsid w:val="003324D0"/>
    <w:rsid w:val="00334058"/>
    <w:rsid w:val="00340836"/>
    <w:rsid w:val="0034100C"/>
    <w:rsid w:val="00343929"/>
    <w:rsid w:val="00343FBA"/>
    <w:rsid w:val="003448E8"/>
    <w:rsid w:val="003452CF"/>
    <w:rsid w:val="00346745"/>
    <w:rsid w:val="00347C17"/>
    <w:rsid w:val="00347DDC"/>
    <w:rsid w:val="003510CC"/>
    <w:rsid w:val="00352FA1"/>
    <w:rsid w:val="0035597D"/>
    <w:rsid w:val="00355B1E"/>
    <w:rsid w:val="003574FB"/>
    <w:rsid w:val="003611F3"/>
    <w:rsid w:val="00361354"/>
    <w:rsid w:val="00362FCE"/>
    <w:rsid w:val="00363D59"/>
    <w:rsid w:val="00363E04"/>
    <w:rsid w:val="003643C1"/>
    <w:rsid w:val="00364EE9"/>
    <w:rsid w:val="00366E37"/>
    <w:rsid w:val="003739DA"/>
    <w:rsid w:val="00376CE2"/>
    <w:rsid w:val="00376EB5"/>
    <w:rsid w:val="00380C3D"/>
    <w:rsid w:val="00380EE2"/>
    <w:rsid w:val="00384097"/>
    <w:rsid w:val="003855C7"/>
    <w:rsid w:val="00385D64"/>
    <w:rsid w:val="00386AF4"/>
    <w:rsid w:val="003877FA"/>
    <w:rsid w:val="003879FD"/>
    <w:rsid w:val="00390C44"/>
    <w:rsid w:val="00391660"/>
    <w:rsid w:val="00391B00"/>
    <w:rsid w:val="00391E14"/>
    <w:rsid w:val="003926CC"/>
    <w:rsid w:val="00393066"/>
    <w:rsid w:val="003934CF"/>
    <w:rsid w:val="00394152"/>
    <w:rsid w:val="003966E2"/>
    <w:rsid w:val="003973C8"/>
    <w:rsid w:val="00397C98"/>
    <w:rsid w:val="00397CC7"/>
    <w:rsid w:val="003A1F4B"/>
    <w:rsid w:val="003A33B2"/>
    <w:rsid w:val="003A35FA"/>
    <w:rsid w:val="003A53A2"/>
    <w:rsid w:val="003A5A38"/>
    <w:rsid w:val="003B04BC"/>
    <w:rsid w:val="003B1B43"/>
    <w:rsid w:val="003B2A27"/>
    <w:rsid w:val="003B2D2E"/>
    <w:rsid w:val="003B4AD3"/>
    <w:rsid w:val="003B5B09"/>
    <w:rsid w:val="003B7EE9"/>
    <w:rsid w:val="003C265E"/>
    <w:rsid w:val="003C3486"/>
    <w:rsid w:val="003C4C35"/>
    <w:rsid w:val="003C5A90"/>
    <w:rsid w:val="003C6227"/>
    <w:rsid w:val="003D0125"/>
    <w:rsid w:val="003D699D"/>
    <w:rsid w:val="003E1264"/>
    <w:rsid w:val="003E1F6F"/>
    <w:rsid w:val="003E3E19"/>
    <w:rsid w:val="003E6FED"/>
    <w:rsid w:val="003F0D33"/>
    <w:rsid w:val="003F1DD7"/>
    <w:rsid w:val="003F38BE"/>
    <w:rsid w:val="003F3C2C"/>
    <w:rsid w:val="003F5954"/>
    <w:rsid w:val="003F65EE"/>
    <w:rsid w:val="003F6BD3"/>
    <w:rsid w:val="003F6E3D"/>
    <w:rsid w:val="003F724E"/>
    <w:rsid w:val="003F744D"/>
    <w:rsid w:val="00400706"/>
    <w:rsid w:val="00401C9D"/>
    <w:rsid w:val="004024DE"/>
    <w:rsid w:val="00403AC5"/>
    <w:rsid w:val="00405959"/>
    <w:rsid w:val="004072F8"/>
    <w:rsid w:val="00407356"/>
    <w:rsid w:val="00407986"/>
    <w:rsid w:val="00410AD5"/>
    <w:rsid w:val="0041214E"/>
    <w:rsid w:val="00413564"/>
    <w:rsid w:val="00414F14"/>
    <w:rsid w:val="0041566F"/>
    <w:rsid w:val="00417B2F"/>
    <w:rsid w:val="00422197"/>
    <w:rsid w:val="00423081"/>
    <w:rsid w:val="00423E5D"/>
    <w:rsid w:val="004261FD"/>
    <w:rsid w:val="00426E67"/>
    <w:rsid w:val="00427A0A"/>
    <w:rsid w:val="00432CB2"/>
    <w:rsid w:val="00432DEB"/>
    <w:rsid w:val="00434946"/>
    <w:rsid w:val="004358C8"/>
    <w:rsid w:val="00437202"/>
    <w:rsid w:val="0044008C"/>
    <w:rsid w:val="00442231"/>
    <w:rsid w:val="004434FB"/>
    <w:rsid w:val="004449A9"/>
    <w:rsid w:val="00447961"/>
    <w:rsid w:val="00451069"/>
    <w:rsid w:val="00452D5F"/>
    <w:rsid w:val="004537A0"/>
    <w:rsid w:val="00453FC9"/>
    <w:rsid w:val="00454983"/>
    <w:rsid w:val="0045678B"/>
    <w:rsid w:val="004574C9"/>
    <w:rsid w:val="00457C88"/>
    <w:rsid w:val="00461696"/>
    <w:rsid w:val="00462046"/>
    <w:rsid w:val="00464788"/>
    <w:rsid w:val="00464F2D"/>
    <w:rsid w:val="004704DD"/>
    <w:rsid w:val="00472C1F"/>
    <w:rsid w:val="00473AC7"/>
    <w:rsid w:val="00474869"/>
    <w:rsid w:val="004763CB"/>
    <w:rsid w:val="004767DB"/>
    <w:rsid w:val="004774A7"/>
    <w:rsid w:val="00477BC4"/>
    <w:rsid w:val="00477C64"/>
    <w:rsid w:val="00477D4E"/>
    <w:rsid w:val="00481F5D"/>
    <w:rsid w:val="00482A7C"/>
    <w:rsid w:val="004831D6"/>
    <w:rsid w:val="00485168"/>
    <w:rsid w:val="00486688"/>
    <w:rsid w:val="004905A8"/>
    <w:rsid w:val="00490DD7"/>
    <w:rsid w:val="00492725"/>
    <w:rsid w:val="00493128"/>
    <w:rsid w:val="00493751"/>
    <w:rsid w:val="00493B34"/>
    <w:rsid w:val="004940D9"/>
    <w:rsid w:val="00494436"/>
    <w:rsid w:val="00495631"/>
    <w:rsid w:val="0049585C"/>
    <w:rsid w:val="00495B5C"/>
    <w:rsid w:val="00496CF7"/>
    <w:rsid w:val="00496F79"/>
    <w:rsid w:val="00496FE3"/>
    <w:rsid w:val="00497C43"/>
    <w:rsid w:val="004A0213"/>
    <w:rsid w:val="004A086B"/>
    <w:rsid w:val="004A0AA2"/>
    <w:rsid w:val="004A102D"/>
    <w:rsid w:val="004A19F3"/>
    <w:rsid w:val="004A27F6"/>
    <w:rsid w:val="004A2AB2"/>
    <w:rsid w:val="004A2DB1"/>
    <w:rsid w:val="004A35E7"/>
    <w:rsid w:val="004A3F3F"/>
    <w:rsid w:val="004A4424"/>
    <w:rsid w:val="004A4CB3"/>
    <w:rsid w:val="004A5A99"/>
    <w:rsid w:val="004B0515"/>
    <w:rsid w:val="004B0B4A"/>
    <w:rsid w:val="004B171A"/>
    <w:rsid w:val="004B1807"/>
    <w:rsid w:val="004B2537"/>
    <w:rsid w:val="004B3C49"/>
    <w:rsid w:val="004B531B"/>
    <w:rsid w:val="004B724E"/>
    <w:rsid w:val="004C3390"/>
    <w:rsid w:val="004C3F1A"/>
    <w:rsid w:val="004C5940"/>
    <w:rsid w:val="004D0B4B"/>
    <w:rsid w:val="004D1655"/>
    <w:rsid w:val="004D17F7"/>
    <w:rsid w:val="004D3822"/>
    <w:rsid w:val="004D3938"/>
    <w:rsid w:val="004D5590"/>
    <w:rsid w:val="004D55BD"/>
    <w:rsid w:val="004D6B83"/>
    <w:rsid w:val="004D7364"/>
    <w:rsid w:val="004E053E"/>
    <w:rsid w:val="004E1C1A"/>
    <w:rsid w:val="004E22DC"/>
    <w:rsid w:val="004E3D47"/>
    <w:rsid w:val="004E4AA1"/>
    <w:rsid w:val="004E502A"/>
    <w:rsid w:val="004E756F"/>
    <w:rsid w:val="004F0943"/>
    <w:rsid w:val="004F32D5"/>
    <w:rsid w:val="004F3C51"/>
    <w:rsid w:val="004F51C3"/>
    <w:rsid w:val="004F5310"/>
    <w:rsid w:val="004F56D9"/>
    <w:rsid w:val="004F5B64"/>
    <w:rsid w:val="004F60A6"/>
    <w:rsid w:val="004F6E95"/>
    <w:rsid w:val="005006D6"/>
    <w:rsid w:val="00501413"/>
    <w:rsid w:val="00501D65"/>
    <w:rsid w:val="005032A9"/>
    <w:rsid w:val="005034DC"/>
    <w:rsid w:val="00503E56"/>
    <w:rsid w:val="00504291"/>
    <w:rsid w:val="005059B2"/>
    <w:rsid w:val="005059FD"/>
    <w:rsid w:val="005108B3"/>
    <w:rsid w:val="00510FE3"/>
    <w:rsid w:val="005118B4"/>
    <w:rsid w:val="00512077"/>
    <w:rsid w:val="00512C72"/>
    <w:rsid w:val="00513DC5"/>
    <w:rsid w:val="00517944"/>
    <w:rsid w:val="00520349"/>
    <w:rsid w:val="005221A8"/>
    <w:rsid w:val="00525005"/>
    <w:rsid w:val="00526381"/>
    <w:rsid w:val="00526F6E"/>
    <w:rsid w:val="005303C1"/>
    <w:rsid w:val="00531429"/>
    <w:rsid w:val="005325DA"/>
    <w:rsid w:val="00533A1E"/>
    <w:rsid w:val="005344C6"/>
    <w:rsid w:val="00535BD9"/>
    <w:rsid w:val="00536717"/>
    <w:rsid w:val="00537B6F"/>
    <w:rsid w:val="00537E48"/>
    <w:rsid w:val="00540477"/>
    <w:rsid w:val="00541EDE"/>
    <w:rsid w:val="0054230D"/>
    <w:rsid w:val="00550545"/>
    <w:rsid w:val="00551E64"/>
    <w:rsid w:val="0055391B"/>
    <w:rsid w:val="005547EF"/>
    <w:rsid w:val="005555E4"/>
    <w:rsid w:val="005574EF"/>
    <w:rsid w:val="00557731"/>
    <w:rsid w:val="00557ABC"/>
    <w:rsid w:val="005603F1"/>
    <w:rsid w:val="00560812"/>
    <w:rsid w:val="00564383"/>
    <w:rsid w:val="00564AD8"/>
    <w:rsid w:val="005660B6"/>
    <w:rsid w:val="00567D8E"/>
    <w:rsid w:val="00572A1C"/>
    <w:rsid w:val="00574D1B"/>
    <w:rsid w:val="00575731"/>
    <w:rsid w:val="0057744A"/>
    <w:rsid w:val="0058048F"/>
    <w:rsid w:val="0058195C"/>
    <w:rsid w:val="00582930"/>
    <w:rsid w:val="00582AE7"/>
    <w:rsid w:val="00584B7D"/>
    <w:rsid w:val="00585610"/>
    <w:rsid w:val="005860C8"/>
    <w:rsid w:val="00586201"/>
    <w:rsid w:val="00586560"/>
    <w:rsid w:val="00586636"/>
    <w:rsid w:val="00586F56"/>
    <w:rsid w:val="00591193"/>
    <w:rsid w:val="00591F2A"/>
    <w:rsid w:val="0059207E"/>
    <w:rsid w:val="00593CEC"/>
    <w:rsid w:val="0059475B"/>
    <w:rsid w:val="005965E8"/>
    <w:rsid w:val="005969F8"/>
    <w:rsid w:val="00596C1C"/>
    <w:rsid w:val="00597E35"/>
    <w:rsid w:val="005A0618"/>
    <w:rsid w:val="005A4297"/>
    <w:rsid w:val="005A54CD"/>
    <w:rsid w:val="005A6E50"/>
    <w:rsid w:val="005A7FE2"/>
    <w:rsid w:val="005B100D"/>
    <w:rsid w:val="005B24A3"/>
    <w:rsid w:val="005B2B7F"/>
    <w:rsid w:val="005B3AD7"/>
    <w:rsid w:val="005B3BB7"/>
    <w:rsid w:val="005B3E5A"/>
    <w:rsid w:val="005B44AF"/>
    <w:rsid w:val="005B513D"/>
    <w:rsid w:val="005B53F2"/>
    <w:rsid w:val="005B6ED3"/>
    <w:rsid w:val="005B70D2"/>
    <w:rsid w:val="005C0A0E"/>
    <w:rsid w:val="005C3917"/>
    <w:rsid w:val="005C3F5D"/>
    <w:rsid w:val="005C4E36"/>
    <w:rsid w:val="005C570D"/>
    <w:rsid w:val="005C726D"/>
    <w:rsid w:val="005C7E83"/>
    <w:rsid w:val="005D0F37"/>
    <w:rsid w:val="005D19DB"/>
    <w:rsid w:val="005D22D3"/>
    <w:rsid w:val="005D2CAF"/>
    <w:rsid w:val="005D35C2"/>
    <w:rsid w:val="005D4175"/>
    <w:rsid w:val="005D719B"/>
    <w:rsid w:val="005D739F"/>
    <w:rsid w:val="005E28D5"/>
    <w:rsid w:val="005E41C8"/>
    <w:rsid w:val="005E4755"/>
    <w:rsid w:val="005E4865"/>
    <w:rsid w:val="005E4FCE"/>
    <w:rsid w:val="005E5092"/>
    <w:rsid w:val="005E5245"/>
    <w:rsid w:val="005E5B3C"/>
    <w:rsid w:val="005E6C55"/>
    <w:rsid w:val="005F3DBF"/>
    <w:rsid w:val="005F41F0"/>
    <w:rsid w:val="005F541E"/>
    <w:rsid w:val="005F652D"/>
    <w:rsid w:val="005F67AE"/>
    <w:rsid w:val="005F74DC"/>
    <w:rsid w:val="005F7777"/>
    <w:rsid w:val="005F7B1E"/>
    <w:rsid w:val="0060029A"/>
    <w:rsid w:val="00601979"/>
    <w:rsid w:val="00602651"/>
    <w:rsid w:val="00603B0A"/>
    <w:rsid w:val="00604628"/>
    <w:rsid w:val="006058D2"/>
    <w:rsid w:val="00605F44"/>
    <w:rsid w:val="0060665D"/>
    <w:rsid w:val="00607023"/>
    <w:rsid w:val="00607457"/>
    <w:rsid w:val="006111F6"/>
    <w:rsid w:val="006126DA"/>
    <w:rsid w:val="006137D2"/>
    <w:rsid w:val="00616D47"/>
    <w:rsid w:val="00617ABA"/>
    <w:rsid w:val="00620BD4"/>
    <w:rsid w:val="00621104"/>
    <w:rsid w:val="00621F9A"/>
    <w:rsid w:val="006223C7"/>
    <w:rsid w:val="00622B18"/>
    <w:rsid w:val="00622C44"/>
    <w:rsid w:val="00623B6D"/>
    <w:rsid w:val="0062436B"/>
    <w:rsid w:val="0062706A"/>
    <w:rsid w:val="006302BA"/>
    <w:rsid w:val="00630B80"/>
    <w:rsid w:val="00631EBE"/>
    <w:rsid w:val="00632239"/>
    <w:rsid w:val="006341F6"/>
    <w:rsid w:val="00634E3C"/>
    <w:rsid w:val="0063539F"/>
    <w:rsid w:val="00635B7B"/>
    <w:rsid w:val="00636693"/>
    <w:rsid w:val="00636CD9"/>
    <w:rsid w:val="00637FDF"/>
    <w:rsid w:val="00640543"/>
    <w:rsid w:val="006410D8"/>
    <w:rsid w:val="00641442"/>
    <w:rsid w:val="00642BC4"/>
    <w:rsid w:val="00644B60"/>
    <w:rsid w:val="00646817"/>
    <w:rsid w:val="00647CF3"/>
    <w:rsid w:val="00650745"/>
    <w:rsid w:val="006510EF"/>
    <w:rsid w:val="0065146D"/>
    <w:rsid w:val="00651BC1"/>
    <w:rsid w:val="00653277"/>
    <w:rsid w:val="0065349D"/>
    <w:rsid w:val="00654F03"/>
    <w:rsid w:val="00655D5B"/>
    <w:rsid w:val="00660CAC"/>
    <w:rsid w:val="0066199C"/>
    <w:rsid w:val="00666948"/>
    <w:rsid w:val="00670B29"/>
    <w:rsid w:val="0067104D"/>
    <w:rsid w:val="0067164E"/>
    <w:rsid w:val="00673F70"/>
    <w:rsid w:val="00674784"/>
    <w:rsid w:val="0067478E"/>
    <w:rsid w:val="00676187"/>
    <w:rsid w:val="00677D0A"/>
    <w:rsid w:val="00680395"/>
    <w:rsid w:val="00681717"/>
    <w:rsid w:val="00681D35"/>
    <w:rsid w:val="0068353B"/>
    <w:rsid w:val="006846EB"/>
    <w:rsid w:val="00685136"/>
    <w:rsid w:val="00685467"/>
    <w:rsid w:val="00685595"/>
    <w:rsid w:val="00687BC3"/>
    <w:rsid w:val="00687BD8"/>
    <w:rsid w:val="00690158"/>
    <w:rsid w:val="0069137C"/>
    <w:rsid w:val="00694232"/>
    <w:rsid w:val="006956A1"/>
    <w:rsid w:val="00695E16"/>
    <w:rsid w:val="0069654C"/>
    <w:rsid w:val="00696839"/>
    <w:rsid w:val="00696AE7"/>
    <w:rsid w:val="0069756F"/>
    <w:rsid w:val="00697B88"/>
    <w:rsid w:val="00697FE6"/>
    <w:rsid w:val="006A1C9C"/>
    <w:rsid w:val="006A2B15"/>
    <w:rsid w:val="006A3909"/>
    <w:rsid w:val="006A3D59"/>
    <w:rsid w:val="006A508D"/>
    <w:rsid w:val="006A5115"/>
    <w:rsid w:val="006A61D0"/>
    <w:rsid w:val="006A63D9"/>
    <w:rsid w:val="006A7068"/>
    <w:rsid w:val="006A7DFC"/>
    <w:rsid w:val="006B07EF"/>
    <w:rsid w:val="006B15A7"/>
    <w:rsid w:val="006B32AC"/>
    <w:rsid w:val="006B4B70"/>
    <w:rsid w:val="006B5992"/>
    <w:rsid w:val="006B5EF3"/>
    <w:rsid w:val="006B6625"/>
    <w:rsid w:val="006C0444"/>
    <w:rsid w:val="006C0A8F"/>
    <w:rsid w:val="006C0F5C"/>
    <w:rsid w:val="006C26CD"/>
    <w:rsid w:val="006C3083"/>
    <w:rsid w:val="006C3C73"/>
    <w:rsid w:val="006C3DC7"/>
    <w:rsid w:val="006C3F93"/>
    <w:rsid w:val="006C4981"/>
    <w:rsid w:val="006C4EEA"/>
    <w:rsid w:val="006C6D7A"/>
    <w:rsid w:val="006C7023"/>
    <w:rsid w:val="006C7327"/>
    <w:rsid w:val="006D011D"/>
    <w:rsid w:val="006D5991"/>
    <w:rsid w:val="006D62A4"/>
    <w:rsid w:val="006D6652"/>
    <w:rsid w:val="006D7194"/>
    <w:rsid w:val="006E092C"/>
    <w:rsid w:val="006E12C0"/>
    <w:rsid w:val="006E2010"/>
    <w:rsid w:val="006E2D59"/>
    <w:rsid w:val="006E352A"/>
    <w:rsid w:val="006E3950"/>
    <w:rsid w:val="006E3A54"/>
    <w:rsid w:val="006E41C1"/>
    <w:rsid w:val="006E4CC6"/>
    <w:rsid w:val="006E5448"/>
    <w:rsid w:val="006E5772"/>
    <w:rsid w:val="006E7161"/>
    <w:rsid w:val="006E72BE"/>
    <w:rsid w:val="006E743C"/>
    <w:rsid w:val="006E7CDB"/>
    <w:rsid w:val="006E7EE4"/>
    <w:rsid w:val="006F06F4"/>
    <w:rsid w:val="006F0AB6"/>
    <w:rsid w:val="006F2663"/>
    <w:rsid w:val="006F2944"/>
    <w:rsid w:val="006F376E"/>
    <w:rsid w:val="006F6157"/>
    <w:rsid w:val="0070067D"/>
    <w:rsid w:val="007007CA"/>
    <w:rsid w:val="00701AF6"/>
    <w:rsid w:val="007022AB"/>
    <w:rsid w:val="00702FBD"/>
    <w:rsid w:val="0070377E"/>
    <w:rsid w:val="007056E5"/>
    <w:rsid w:val="00705B29"/>
    <w:rsid w:val="0070600F"/>
    <w:rsid w:val="0070613A"/>
    <w:rsid w:val="00706DC5"/>
    <w:rsid w:val="00707D21"/>
    <w:rsid w:val="00710331"/>
    <w:rsid w:val="007141E6"/>
    <w:rsid w:val="00714C6D"/>
    <w:rsid w:val="00715397"/>
    <w:rsid w:val="00715435"/>
    <w:rsid w:val="007160A2"/>
    <w:rsid w:val="00716B70"/>
    <w:rsid w:val="00716E12"/>
    <w:rsid w:val="00717C2E"/>
    <w:rsid w:val="00720DF2"/>
    <w:rsid w:val="007226AA"/>
    <w:rsid w:val="007229D9"/>
    <w:rsid w:val="00722AC1"/>
    <w:rsid w:val="00722AF3"/>
    <w:rsid w:val="00722FC0"/>
    <w:rsid w:val="00724839"/>
    <w:rsid w:val="00725EE5"/>
    <w:rsid w:val="00726EB3"/>
    <w:rsid w:val="00727EA1"/>
    <w:rsid w:val="00730219"/>
    <w:rsid w:val="00731268"/>
    <w:rsid w:val="00733088"/>
    <w:rsid w:val="0073393E"/>
    <w:rsid w:val="00733CDD"/>
    <w:rsid w:val="007340D0"/>
    <w:rsid w:val="00734216"/>
    <w:rsid w:val="00735761"/>
    <w:rsid w:val="00740491"/>
    <w:rsid w:val="00740C51"/>
    <w:rsid w:val="007412A2"/>
    <w:rsid w:val="00741592"/>
    <w:rsid w:val="00743454"/>
    <w:rsid w:val="00745EC1"/>
    <w:rsid w:val="00746B0C"/>
    <w:rsid w:val="00746DAB"/>
    <w:rsid w:val="00747238"/>
    <w:rsid w:val="007473C6"/>
    <w:rsid w:val="00750842"/>
    <w:rsid w:val="00750943"/>
    <w:rsid w:val="0075118E"/>
    <w:rsid w:val="00753106"/>
    <w:rsid w:val="0076100C"/>
    <w:rsid w:val="00762173"/>
    <w:rsid w:val="007640B2"/>
    <w:rsid w:val="00764C33"/>
    <w:rsid w:val="007659AD"/>
    <w:rsid w:val="00765C84"/>
    <w:rsid w:val="00766BCF"/>
    <w:rsid w:val="00766CD1"/>
    <w:rsid w:val="00766F96"/>
    <w:rsid w:val="00767C92"/>
    <w:rsid w:val="007704F0"/>
    <w:rsid w:val="007712E4"/>
    <w:rsid w:val="007714F4"/>
    <w:rsid w:val="00771803"/>
    <w:rsid w:val="00772C2D"/>
    <w:rsid w:val="0077313C"/>
    <w:rsid w:val="007736A7"/>
    <w:rsid w:val="00773E6E"/>
    <w:rsid w:val="007742E6"/>
    <w:rsid w:val="00774C0D"/>
    <w:rsid w:val="00774EF4"/>
    <w:rsid w:val="00775305"/>
    <w:rsid w:val="00775969"/>
    <w:rsid w:val="007774A3"/>
    <w:rsid w:val="007776B0"/>
    <w:rsid w:val="00777BE9"/>
    <w:rsid w:val="00780005"/>
    <w:rsid w:val="007804B5"/>
    <w:rsid w:val="00782E05"/>
    <w:rsid w:val="0078358C"/>
    <w:rsid w:val="007838CB"/>
    <w:rsid w:val="0078464A"/>
    <w:rsid w:val="007848BC"/>
    <w:rsid w:val="00786CE7"/>
    <w:rsid w:val="007874BF"/>
    <w:rsid w:val="00787739"/>
    <w:rsid w:val="00790F8E"/>
    <w:rsid w:val="00791C03"/>
    <w:rsid w:val="00793E20"/>
    <w:rsid w:val="007941C6"/>
    <w:rsid w:val="007950FE"/>
    <w:rsid w:val="0079697C"/>
    <w:rsid w:val="007974EC"/>
    <w:rsid w:val="007979CE"/>
    <w:rsid w:val="007A0595"/>
    <w:rsid w:val="007A13FB"/>
    <w:rsid w:val="007A14D4"/>
    <w:rsid w:val="007A281B"/>
    <w:rsid w:val="007A2E20"/>
    <w:rsid w:val="007A38E0"/>
    <w:rsid w:val="007A4B92"/>
    <w:rsid w:val="007A5430"/>
    <w:rsid w:val="007A5D17"/>
    <w:rsid w:val="007A68BE"/>
    <w:rsid w:val="007A7F43"/>
    <w:rsid w:val="007B02AC"/>
    <w:rsid w:val="007B1792"/>
    <w:rsid w:val="007B3DE5"/>
    <w:rsid w:val="007B6336"/>
    <w:rsid w:val="007B64ED"/>
    <w:rsid w:val="007B756F"/>
    <w:rsid w:val="007C23B3"/>
    <w:rsid w:val="007C2E89"/>
    <w:rsid w:val="007C53C7"/>
    <w:rsid w:val="007C653F"/>
    <w:rsid w:val="007C6AF5"/>
    <w:rsid w:val="007D0F8F"/>
    <w:rsid w:val="007D15B0"/>
    <w:rsid w:val="007D58EE"/>
    <w:rsid w:val="007D5FA4"/>
    <w:rsid w:val="007D6ED3"/>
    <w:rsid w:val="007D78C2"/>
    <w:rsid w:val="007D7DD4"/>
    <w:rsid w:val="007E2628"/>
    <w:rsid w:val="007E622B"/>
    <w:rsid w:val="007E79AF"/>
    <w:rsid w:val="007F2357"/>
    <w:rsid w:val="007F500F"/>
    <w:rsid w:val="007F7003"/>
    <w:rsid w:val="007F730D"/>
    <w:rsid w:val="007F7594"/>
    <w:rsid w:val="007F76FD"/>
    <w:rsid w:val="007F793D"/>
    <w:rsid w:val="008042D4"/>
    <w:rsid w:val="00804524"/>
    <w:rsid w:val="0080688D"/>
    <w:rsid w:val="00806D6E"/>
    <w:rsid w:val="00806F06"/>
    <w:rsid w:val="00810499"/>
    <w:rsid w:val="00811B9F"/>
    <w:rsid w:val="00811E2C"/>
    <w:rsid w:val="00812029"/>
    <w:rsid w:val="00813507"/>
    <w:rsid w:val="008148EB"/>
    <w:rsid w:val="00815FF0"/>
    <w:rsid w:val="00816B59"/>
    <w:rsid w:val="0081751A"/>
    <w:rsid w:val="00817AFF"/>
    <w:rsid w:val="0082053C"/>
    <w:rsid w:val="00820D0A"/>
    <w:rsid w:val="008214B3"/>
    <w:rsid w:val="00823380"/>
    <w:rsid w:val="00824B8F"/>
    <w:rsid w:val="00824B94"/>
    <w:rsid w:val="0082611D"/>
    <w:rsid w:val="0082676E"/>
    <w:rsid w:val="00831C89"/>
    <w:rsid w:val="00834F74"/>
    <w:rsid w:val="00835FB1"/>
    <w:rsid w:val="00837B34"/>
    <w:rsid w:val="00842204"/>
    <w:rsid w:val="0084336D"/>
    <w:rsid w:val="00843D05"/>
    <w:rsid w:val="008444CA"/>
    <w:rsid w:val="00844E44"/>
    <w:rsid w:val="008452F5"/>
    <w:rsid w:val="00845C18"/>
    <w:rsid w:val="00846324"/>
    <w:rsid w:val="00847189"/>
    <w:rsid w:val="00850E77"/>
    <w:rsid w:val="00851B0A"/>
    <w:rsid w:val="00851B67"/>
    <w:rsid w:val="008522C0"/>
    <w:rsid w:val="00853C42"/>
    <w:rsid w:val="00854116"/>
    <w:rsid w:val="00854238"/>
    <w:rsid w:val="0085494F"/>
    <w:rsid w:val="00854DCF"/>
    <w:rsid w:val="00855F72"/>
    <w:rsid w:val="0085762F"/>
    <w:rsid w:val="0085796F"/>
    <w:rsid w:val="008579AA"/>
    <w:rsid w:val="008600CA"/>
    <w:rsid w:val="00861139"/>
    <w:rsid w:val="00861302"/>
    <w:rsid w:val="008621AE"/>
    <w:rsid w:val="0086284E"/>
    <w:rsid w:val="00862BE4"/>
    <w:rsid w:val="00864EA5"/>
    <w:rsid w:val="00865C3A"/>
    <w:rsid w:val="00866FAE"/>
    <w:rsid w:val="008678A4"/>
    <w:rsid w:val="00867C30"/>
    <w:rsid w:val="00872D3A"/>
    <w:rsid w:val="00873DA4"/>
    <w:rsid w:val="0087478C"/>
    <w:rsid w:val="00875D80"/>
    <w:rsid w:val="008760CA"/>
    <w:rsid w:val="00876CFF"/>
    <w:rsid w:val="00876F6E"/>
    <w:rsid w:val="00877219"/>
    <w:rsid w:val="008804D4"/>
    <w:rsid w:val="008807CC"/>
    <w:rsid w:val="00881604"/>
    <w:rsid w:val="008842DE"/>
    <w:rsid w:val="008854B4"/>
    <w:rsid w:val="008855C7"/>
    <w:rsid w:val="00886145"/>
    <w:rsid w:val="008865E8"/>
    <w:rsid w:val="00887939"/>
    <w:rsid w:val="00887B70"/>
    <w:rsid w:val="00887D03"/>
    <w:rsid w:val="00893856"/>
    <w:rsid w:val="0089452B"/>
    <w:rsid w:val="00895AF1"/>
    <w:rsid w:val="008962A8"/>
    <w:rsid w:val="00896E11"/>
    <w:rsid w:val="008A00D0"/>
    <w:rsid w:val="008A16DC"/>
    <w:rsid w:val="008A1A0D"/>
    <w:rsid w:val="008A304C"/>
    <w:rsid w:val="008A45A3"/>
    <w:rsid w:val="008A5593"/>
    <w:rsid w:val="008B0A4B"/>
    <w:rsid w:val="008B0D71"/>
    <w:rsid w:val="008B20E0"/>
    <w:rsid w:val="008B21E6"/>
    <w:rsid w:val="008B3E33"/>
    <w:rsid w:val="008B43A3"/>
    <w:rsid w:val="008B47A7"/>
    <w:rsid w:val="008B4C8A"/>
    <w:rsid w:val="008B565D"/>
    <w:rsid w:val="008C0026"/>
    <w:rsid w:val="008C13DA"/>
    <w:rsid w:val="008C16EC"/>
    <w:rsid w:val="008C19BD"/>
    <w:rsid w:val="008C524D"/>
    <w:rsid w:val="008C6449"/>
    <w:rsid w:val="008C6496"/>
    <w:rsid w:val="008C6557"/>
    <w:rsid w:val="008C676E"/>
    <w:rsid w:val="008D14B6"/>
    <w:rsid w:val="008D1922"/>
    <w:rsid w:val="008D296D"/>
    <w:rsid w:val="008D46E6"/>
    <w:rsid w:val="008D46ED"/>
    <w:rsid w:val="008D4C74"/>
    <w:rsid w:val="008D4F39"/>
    <w:rsid w:val="008D5D7D"/>
    <w:rsid w:val="008D70C3"/>
    <w:rsid w:val="008D7C9B"/>
    <w:rsid w:val="008E08F9"/>
    <w:rsid w:val="008E1259"/>
    <w:rsid w:val="008E2451"/>
    <w:rsid w:val="008E327F"/>
    <w:rsid w:val="008E3999"/>
    <w:rsid w:val="008E3AB2"/>
    <w:rsid w:val="008E4D9C"/>
    <w:rsid w:val="008E5243"/>
    <w:rsid w:val="008F01EB"/>
    <w:rsid w:val="008F05D3"/>
    <w:rsid w:val="008F3047"/>
    <w:rsid w:val="008F5029"/>
    <w:rsid w:val="008F5E70"/>
    <w:rsid w:val="008F66F7"/>
    <w:rsid w:val="008F69C6"/>
    <w:rsid w:val="008F7009"/>
    <w:rsid w:val="008F75E9"/>
    <w:rsid w:val="00900574"/>
    <w:rsid w:val="0090075F"/>
    <w:rsid w:val="009009B6"/>
    <w:rsid w:val="00901E9E"/>
    <w:rsid w:val="0090271D"/>
    <w:rsid w:val="00902BF6"/>
    <w:rsid w:val="00903725"/>
    <w:rsid w:val="0090511C"/>
    <w:rsid w:val="009056F7"/>
    <w:rsid w:val="009069E6"/>
    <w:rsid w:val="00906BF1"/>
    <w:rsid w:val="00907158"/>
    <w:rsid w:val="00907E4F"/>
    <w:rsid w:val="009118AC"/>
    <w:rsid w:val="00911A50"/>
    <w:rsid w:val="00911B92"/>
    <w:rsid w:val="00911D83"/>
    <w:rsid w:val="00914046"/>
    <w:rsid w:val="009171E3"/>
    <w:rsid w:val="009173E7"/>
    <w:rsid w:val="00921487"/>
    <w:rsid w:val="009216B6"/>
    <w:rsid w:val="0092227D"/>
    <w:rsid w:val="00922CB2"/>
    <w:rsid w:val="0092333C"/>
    <w:rsid w:val="00925C15"/>
    <w:rsid w:val="00925E66"/>
    <w:rsid w:val="0092697B"/>
    <w:rsid w:val="00930AEB"/>
    <w:rsid w:val="00930C76"/>
    <w:rsid w:val="00930E09"/>
    <w:rsid w:val="009338F6"/>
    <w:rsid w:val="00935BF8"/>
    <w:rsid w:val="0094142D"/>
    <w:rsid w:val="00941F8E"/>
    <w:rsid w:val="009431C2"/>
    <w:rsid w:val="00944514"/>
    <w:rsid w:val="009445F1"/>
    <w:rsid w:val="00944612"/>
    <w:rsid w:val="0094700B"/>
    <w:rsid w:val="00947B18"/>
    <w:rsid w:val="00952AE2"/>
    <w:rsid w:val="00953C72"/>
    <w:rsid w:val="00953E83"/>
    <w:rsid w:val="00955207"/>
    <w:rsid w:val="00956E4E"/>
    <w:rsid w:val="00957125"/>
    <w:rsid w:val="00957707"/>
    <w:rsid w:val="009606BE"/>
    <w:rsid w:val="0096189D"/>
    <w:rsid w:val="0096289E"/>
    <w:rsid w:val="0096293E"/>
    <w:rsid w:val="00963265"/>
    <w:rsid w:val="0096554C"/>
    <w:rsid w:val="00967142"/>
    <w:rsid w:val="009671ED"/>
    <w:rsid w:val="009674C4"/>
    <w:rsid w:val="00967733"/>
    <w:rsid w:val="009701A3"/>
    <w:rsid w:val="00970346"/>
    <w:rsid w:val="009722F1"/>
    <w:rsid w:val="00972F17"/>
    <w:rsid w:val="00973F6C"/>
    <w:rsid w:val="0097525C"/>
    <w:rsid w:val="00975BE7"/>
    <w:rsid w:val="009773AB"/>
    <w:rsid w:val="00977DE6"/>
    <w:rsid w:val="00980F53"/>
    <w:rsid w:val="0098267D"/>
    <w:rsid w:val="009856A8"/>
    <w:rsid w:val="00985F0A"/>
    <w:rsid w:val="0098693D"/>
    <w:rsid w:val="00986977"/>
    <w:rsid w:val="00990237"/>
    <w:rsid w:val="009909A7"/>
    <w:rsid w:val="009909F8"/>
    <w:rsid w:val="00990F30"/>
    <w:rsid w:val="0099145C"/>
    <w:rsid w:val="009914FD"/>
    <w:rsid w:val="009919A3"/>
    <w:rsid w:val="009937D4"/>
    <w:rsid w:val="0099467A"/>
    <w:rsid w:val="00994DAD"/>
    <w:rsid w:val="00994F77"/>
    <w:rsid w:val="009A093B"/>
    <w:rsid w:val="009A3826"/>
    <w:rsid w:val="009A42B6"/>
    <w:rsid w:val="009A50F9"/>
    <w:rsid w:val="009A53A5"/>
    <w:rsid w:val="009A5EB6"/>
    <w:rsid w:val="009A6006"/>
    <w:rsid w:val="009B04C7"/>
    <w:rsid w:val="009B0785"/>
    <w:rsid w:val="009B0E92"/>
    <w:rsid w:val="009B1121"/>
    <w:rsid w:val="009B4177"/>
    <w:rsid w:val="009B5C1F"/>
    <w:rsid w:val="009B6154"/>
    <w:rsid w:val="009B62EF"/>
    <w:rsid w:val="009B69A4"/>
    <w:rsid w:val="009B7A47"/>
    <w:rsid w:val="009C04FB"/>
    <w:rsid w:val="009C0522"/>
    <w:rsid w:val="009C05A5"/>
    <w:rsid w:val="009C1360"/>
    <w:rsid w:val="009C3064"/>
    <w:rsid w:val="009C407E"/>
    <w:rsid w:val="009C4F60"/>
    <w:rsid w:val="009C53F1"/>
    <w:rsid w:val="009C62FF"/>
    <w:rsid w:val="009C6CDF"/>
    <w:rsid w:val="009C7818"/>
    <w:rsid w:val="009C7BCF"/>
    <w:rsid w:val="009C7E09"/>
    <w:rsid w:val="009D0775"/>
    <w:rsid w:val="009D186C"/>
    <w:rsid w:val="009D1A38"/>
    <w:rsid w:val="009D1D8F"/>
    <w:rsid w:val="009D33C2"/>
    <w:rsid w:val="009D38DD"/>
    <w:rsid w:val="009D43D8"/>
    <w:rsid w:val="009D6BB5"/>
    <w:rsid w:val="009E0138"/>
    <w:rsid w:val="009E06A5"/>
    <w:rsid w:val="009E06B7"/>
    <w:rsid w:val="009E244F"/>
    <w:rsid w:val="009E2704"/>
    <w:rsid w:val="009E31C5"/>
    <w:rsid w:val="009E3B97"/>
    <w:rsid w:val="009E593D"/>
    <w:rsid w:val="009E5C4F"/>
    <w:rsid w:val="009E6D30"/>
    <w:rsid w:val="009E78B3"/>
    <w:rsid w:val="009F038C"/>
    <w:rsid w:val="009F0C88"/>
    <w:rsid w:val="009F23D1"/>
    <w:rsid w:val="009F2695"/>
    <w:rsid w:val="009F2861"/>
    <w:rsid w:val="009F2876"/>
    <w:rsid w:val="009F6806"/>
    <w:rsid w:val="009F6E3E"/>
    <w:rsid w:val="00A01F19"/>
    <w:rsid w:val="00A046E4"/>
    <w:rsid w:val="00A04E04"/>
    <w:rsid w:val="00A05882"/>
    <w:rsid w:val="00A07846"/>
    <w:rsid w:val="00A10A26"/>
    <w:rsid w:val="00A10D0B"/>
    <w:rsid w:val="00A10E20"/>
    <w:rsid w:val="00A12891"/>
    <w:rsid w:val="00A13869"/>
    <w:rsid w:val="00A13C28"/>
    <w:rsid w:val="00A14542"/>
    <w:rsid w:val="00A15401"/>
    <w:rsid w:val="00A15941"/>
    <w:rsid w:val="00A16FBF"/>
    <w:rsid w:val="00A17DB9"/>
    <w:rsid w:val="00A214DE"/>
    <w:rsid w:val="00A21D6B"/>
    <w:rsid w:val="00A23570"/>
    <w:rsid w:val="00A23946"/>
    <w:rsid w:val="00A24046"/>
    <w:rsid w:val="00A25A53"/>
    <w:rsid w:val="00A25C8C"/>
    <w:rsid w:val="00A264D9"/>
    <w:rsid w:val="00A26A69"/>
    <w:rsid w:val="00A272AA"/>
    <w:rsid w:val="00A274CD"/>
    <w:rsid w:val="00A2798B"/>
    <w:rsid w:val="00A31BED"/>
    <w:rsid w:val="00A3219B"/>
    <w:rsid w:val="00A350FC"/>
    <w:rsid w:val="00A410C3"/>
    <w:rsid w:val="00A418C6"/>
    <w:rsid w:val="00A41B8B"/>
    <w:rsid w:val="00A45089"/>
    <w:rsid w:val="00A452D9"/>
    <w:rsid w:val="00A45A21"/>
    <w:rsid w:val="00A46926"/>
    <w:rsid w:val="00A47326"/>
    <w:rsid w:val="00A51D46"/>
    <w:rsid w:val="00A52878"/>
    <w:rsid w:val="00A548AF"/>
    <w:rsid w:val="00A54F45"/>
    <w:rsid w:val="00A567C5"/>
    <w:rsid w:val="00A60237"/>
    <w:rsid w:val="00A604CD"/>
    <w:rsid w:val="00A61B59"/>
    <w:rsid w:val="00A61C2D"/>
    <w:rsid w:val="00A6253B"/>
    <w:rsid w:val="00A64712"/>
    <w:rsid w:val="00A65DA7"/>
    <w:rsid w:val="00A668FA"/>
    <w:rsid w:val="00A7005C"/>
    <w:rsid w:val="00A70327"/>
    <w:rsid w:val="00A7352B"/>
    <w:rsid w:val="00A73992"/>
    <w:rsid w:val="00A73DDA"/>
    <w:rsid w:val="00A74810"/>
    <w:rsid w:val="00A764C6"/>
    <w:rsid w:val="00A8043A"/>
    <w:rsid w:val="00A80B1B"/>
    <w:rsid w:val="00A80D80"/>
    <w:rsid w:val="00A8134E"/>
    <w:rsid w:val="00A819AD"/>
    <w:rsid w:val="00A8276D"/>
    <w:rsid w:val="00A82CC2"/>
    <w:rsid w:val="00A837D8"/>
    <w:rsid w:val="00A83893"/>
    <w:rsid w:val="00A83A9C"/>
    <w:rsid w:val="00A849BF"/>
    <w:rsid w:val="00A8629A"/>
    <w:rsid w:val="00A8635F"/>
    <w:rsid w:val="00A86DEE"/>
    <w:rsid w:val="00A87394"/>
    <w:rsid w:val="00A873DD"/>
    <w:rsid w:val="00A87E88"/>
    <w:rsid w:val="00A93C9B"/>
    <w:rsid w:val="00A947CE"/>
    <w:rsid w:val="00A95071"/>
    <w:rsid w:val="00A95373"/>
    <w:rsid w:val="00A95667"/>
    <w:rsid w:val="00A96117"/>
    <w:rsid w:val="00A97226"/>
    <w:rsid w:val="00A97258"/>
    <w:rsid w:val="00A9798D"/>
    <w:rsid w:val="00A97DB8"/>
    <w:rsid w:val="00AA17A9"/>
    <w:rsid w:val="00AA239C"/>
    <w:rsid w:val="00AA367C"/>
    <w:rsid w:val="00AA507E"/>
    <w:rsid w:val="00AA71F2"/>
    <w:rsid w:val="00AB0060"/>
    <w:rsid w:val="00AB05AC"/>
    <w:rsid w:val="00AB15A0"/>
    <w:rsid w:val="00AB1B69"/>
    <w:rsid w:val="00AB2867"/>
    <w:rsid w:val="00AB32A7"/>
    <w:rsid w:val="00AB4097"/>
    <w:rsid w:val="00AB41EE"/>
    <w:rsid w:val="00AB6058"/>
    <w:rsid w:val="00AB7403"/>
    <w:rsid w:val="00AB76B1"/>
    <w:rsid w:val="00AB7795"/>
    <w:rsid w:val="00AC03C4"/>
    <w:rsid w:val="00AC2874"/>
    <w:rsid w:val="00AC3B2B"/>
    <w:rsid w:val="00AC4D35"/>
    <w:rsid w:val="00AC5A36"/>
    <w:rsid w:val="00AC7F00"/>
    <w:rsid w:val="00AD15E1"/>
    <w:rsid w:val="00AD3524"/>
    <w:rsid w:val="00AD38DE"/>
    <w:rsid w:val="00AD59F7"/>
    <w:rsid w:val="00AD5A01"/>
    <w:rsid w:val="00AD5E18"/>
    <w:rsid w:val="00AD6135"/>
    <w:rsid w:val="00AD62E0"/>
    <w:rsid w:val="00AD7CB0"/>
    <w:rsid w:val="00AE2661"/>
    <w:rsid w:val="00AE311A"/>
    <w:rsid w:val="00AE481F"/>
    <w:rsid w:val="00AE508A"/>
    <w:rsid w:val="00AE5AC3"/>
    <w:rsid w:val="00AE5CC1"/>
    <w:rsid w:val="00AE61EF"/>
    <w:rsid w:val="00AE6760"/>
    <w:rsid w:val="00AE712E"/>
    <w:rsid w:val="00AF027E"/>
    <w:rsid w:val="00AF04C5"/>
    <w:rsid w:val="00AF0AA2"/>
    <w:rsid w:val="00AF0BB0"/>
    <w:rsid w:val="00AF291A"/>
    <w:rsid w:val="00AF3659"/>
    <w:rsid w:val="00AF3DC9"/>
    <w:rsid w:val="00AF4FAD"/>
    <w:rsid w:val="00AF541D"/>
    <w:rsid w:val="00AF5F1C"/>
    <w:rsid w:val="00AF7AB2"/>
    <w:rsid w:val="00AF7CF7"/>
    <w:rsid w:val="00B0064C"/>
    <w:rsid w:val="00B007A8"/>
    <w:rsid w:val="00B01240"/>
    <w:rsid w:val="00B01D1A"/>
    <w:rsid w:val="00B0278C"/>
    <w:rsid w:val="00B049E8"/>
    <w:rsid w:val="00B067D2"/>
    <w:rsid w:val="00B123DD"/>
    <w:rsid w:val="00B1586D"/>
    <w:rsid w:val="00B1735C"/>
    <w:rsid w:val="00B20DE5"/>
    <w:rsid w:val="00B219C3"/>
    <w:rsid w:val="00B222CC"/>
    <w:rsid w:val="00B22E31"/>
    <w:rsid w:val="00B2377D"/>
    <w:rsid w:val="00B23B82"/>
    <w:rsid w:val="00B25111"/>
    <w:rsid w:val="00B25173"/>
    <w:rsid w:val="00B266BE"/>
    <w:rsid w:val="00B31919"/>
    <w:rsid w:val="00B3213B"/>
    <w:rsid w:val="00B33D81"/>
    <w:rsid w:val="00B35770"/>
    <w:rsid w:val="00B370AF"/>
    <w:rsid w:val="00B3781D"/>
    <w:rsid w:val="00B41C1E"/>
    <w:rsid w:val="00B42E2A"/>
    <w:rsid w:val="00B433DB"/>
    <w:rsid w:val="00B47BB1"/>
    <w:rsid w:val="00B50155"/>
    <w:rsid w:val="00B50FB0"/>
    <w:rsid w:val="00B52719"/>
    <w:rsid w:val="00B52941"/>
    <w:rsid w:val="00B5380B"/>
    <w:rsid w:val="00B5576A"/>
    <w:rsid w:val="00B55959"/>
    <w:rsid w:val="00B56BE6"/>
    <w:rsid w:val="00B574C7"/>
    <w:rsid w:val="00B60B6C"/>
    <w:rsid w:val="00B6104A"/>
    <w:rsid w:val="00B61E84"/>
    <w:rsid w:val="00B6343D"/>
    <w:rsid w:val="00B63942"/>
    <w:rsid w:val="00B63CB4"/>
    <w:rsid w:val="00B64172"/>
    <w:rsid w:val="00B641B7"/>
    <w:rsid w:val="00B677BD"/>
    <w:rsid w:val="00B6788B"/>
    <w:rsid w:val="00B67EBB"/>
    <w:rsid w:val="00B70297"/>
    <w:rsid w:val="00B7033C"/>
    <w:rsid w:val="00B70CC0"/>
    <w:rsid w:val="00B70EE6"/>
    <w:rsid w:val="00B71686"/>
    <w:rsid w:val="00B727EB"/>
    <w:rsid w:val="00B72AC8"/>
    <w:rsid w:val="00B72EFB"/>
    <w:rsid w:val="00B7649F"/>
    <w:rsid w:val="00B80C16"/>
    <w:rsid w:val="00B82334"/>
    <w:rsid w:val="00B833AD"/>
    <w:rsid w:val="00B83BAD"/>
    <w:rsid w:val="00B849D4"/>
    <w:rsid w:val="00B84E7D"/>
    <w:rsid w:val="00B85472"/>
    <w:rsid w:val="00B86C4A"/>
    <w:rsid w:val="00B91222"/>
    <w:rsid w:val="00B94BA6"/>
    <w:rsid w:val="00B95629"/>
    <w:rsid w:val="00B95700"/>
    <w:rsid w:val="00B95895"/>
    <w:rsid w:val="00BA00DA"/>
    <w:rsid w:val="00BA0580"/>
    <w:rsid w:val="00BA066C"/>
    <w:rsid w:val="00BA1227"/>
    <w:rsid w:val="00BA130F"/>
    <w:rsid w:val="00BA5DF0"/>
    <w:rsid w:val="00BA71F7"/>
    <w:rsid w:val="00BB0F6E"/>
    <w:rsid w:val="00BB121D"/>
    <w:rsid w:val="00BB226B"/>
    <w:rsid w:val="00BB3359"/>
    <w:rsid w:val="00BB54DF"/>
    <w:rsid w:val="00BB59AB"/>
    <w:rsid w:val="00BB5C3B"/>
    <w:rsid w:val="00BB70EB"/>
    <w:rsid w:val="00BB796A"/>
    <w:rsid w:val="00BC0791"/>
    <w:rsid w:val="00BC0EDF"/>
    <w:rsid w:val="00BC1AD7"/>
    <w:rsid w:val="00BC2C75"/>
    <w:rsid w:val="00BC2F7F"/>
    <w:rsid w:val="00BC36E5"/>
    <w:rsid w:val="00BC41CB"/>
    <w:rsid w:val="00BC42DB"/>
    <w:rsid w:val="00BC5410"/>
    <w:rsid w:val="00BC6282"/>
    <w:rsid w:val="00BD3624"/>
    <w:rsid w:val="00BD3D4F"/>
    <w:rsid w:val="00BD6584"/>
    <w:rsid w:val="00BE0F7E"/>
    <w:rsid w:val="00BE29EF"/>
    <w:rsid w:val="00BE3C93"/>
    <w:rsid w:val="00BE4698"/>
    <w:rsid w:val="00BF10E6"/>
    <w:rsid w:val="00BF26C9"/>
    <w:rsid w:val="00BF7033"/>
    <w:rsid w:val="00BF7AEE"/>
    <w:rsid w:val="00C000AE"/>
    <w:rsid w:val="00C01B55"/>
    <w:rsid w:val="00C03523"/>
    <w:rsid w:val="00C04877"/>
    <w:rsid w:val="00C05F58"/>
    <w:rsid w:val="00C06009"/>
    <w:rsid w:val="00C06FC1"/>
    <w:rsid w:val="00C07EB1"/>
    <w:rsid w:val="00C102D7"/>
    <w:rsid w:val="00C138EB"/>
    <w:rsid w:val="00C14E02"/>
    <w:rsid w:val="00C155FC"/>
    <w:rsid w:val="00C15D98"/>
    <w:rsid w:val="00C15E73"/>
    <w:rsid w:val="00C16146"/>
    <w:rsid w:val="00C2147D"/>
    <w:rsid w:val="00C21C3D"/>
    <w:rsid w:val="00C229C7"/>
    <w:rsid w:val="00C22BF0"/>
    <w:rsid w:val="00C2426C"/>
    <w:rsid w:val="00C26E37"/>
    <w:rsid w:val="00C27400"/>
    <w:rsid w:val="00C302EF"/>
    <w:rsid w:val="00C30847"/>
    <w:rsid w:val="00C30852"/>
    <w:rsid w:val="00C30C6E"/>
    <w:rsid w:val="00C326A7"/>
    <w:rsid w:val="00C3322D"/>
    <w:rsid w:val="00C343C1"/>
    <w:rsid w:val="00C3662E"/>
    <w:rsid w:val="00C372F4"/>
    <w:rsid w:val="00C41268"/>
    <w:rsid w:val="00C414D0"/>
    <w:rsid w:val="00C4266A"/>
    <w:rsid w:val="00C43092"/>
    <w:rsid w:val="00C436EC"/>
    <w:rsid w:val="00C4385F"/>
    <w:rsid w:val="00C43F4F"/>
    <w:rsid w:val="00C4627F"/>
    <w:rsid w:val="00C4670F"/>
    <w:rsid w:val="00C479C4"/>
    <w:rsid w:val="00C47DC1"/>
    <w:rsid w:val="00C50119"/>
    <w:rsid w:val="00C507C5"/>
    <w:rsid w:val="00C50C6E"/>
    <w:rsid w:val="00C51557"/>
    <w:rsid w:val="00C517B4"/>
    <w:rsid w:val="00C5221C"/>
    <w:rsid w:val="00C528F6"/>
    <w:rsid w:val="00C55D0E"/>
    <w:rsid w:val="00C575CB"/>
    <w:rsid w:val="00C61525"/>
    <w:rsid w:val="00C61AC3"/>
    <w:rsid w:val="00C62737"/>
    <w:rsid w:val="00C628F6"/>
    <w:rsid w:val="00C62F61"/>
    <w:rsid w:val="00C635A9"/>
    <w:rsid w:val="00C63C97"/>
    <w:rsid w:val="00C655E1"/>
    <w:rsid w:val="00C65A90"/>
    <w:rsid w:val="00C6692C"/>
    <w:rsid w:val="00C67114"/>
    <w:rsid w:val="00C702D2"/>
    <w:rsid w:val="00C737FA"/>
    <w:rsid w:val="00C73BD7"/>
    <w:rsid w:val="00C752C5"/>
    <w:rsid w:val="00C7615A"/>
    <w:rsid w:val="00C76FB8"/>
    <w:rsid w:val="00C7726D"/>
    <w:rsid w:val="00C77AE9"/>
    <w:rsid w:val="00C80109"/>
    <w:rsid w:val="00C8093E"/>
    <w:rsid w:val="00C80F8C"/>
    <w:rsid w:val="00C81808"/>
    <w:rsid w:val="00C8272D"/>
    <w:rsid w:val="00C829C2"/>
    <w:rsid w:val="00C833B2"/>
    <w:rsid w:val="00C848D4"/>
    <w:rsid w:val="00C850B7"/>
    <w:rsid w:val="00C855AA"/>
    <w:rsid w:val="00C86A73"/>
    <w:rsid w:val="00C87195"/>
    <w:rsid w:val="00C87698"/>
    <w:rsid w:val="00C905F6"/>
    <w:rsid w:val="00C91E47"/>
    <w:rsid w:val="00C91EB9"/>
    <w:rsid w:val="00C93AC6"/>
    <w:rsid w:val="00C950CF"/>
    <w:rsid w:val="00C95246"/>
    <w:rsid w:val="00C95DE0"/>
    <w:rsid w:val="00C9699B"/>
    <w:rsid w:val="00C97650"/>
    <w:rsid w:val="00C97FD8"/>
    <w:rsid w:val="00CA0735"/>
    <w:rsid w:val="00CA3B3B"/>
    <w:rsid w:val="00CA5786"/>
    <w:rsid w:val="00CA721B"/>
    <w:rsid w:val="00CA7460"/>
    <w:rsid w:val="00CA7543"/>
    <w:rsid w:val="00CB0154"/>
    <w:rsid w:val="00CB1062"/>
    <w:rsid w:val="00CB18BE"/>
    <w:rsid w:val="00CB2732"/>
    <w:rsid w:val="00CB4D43"/>
    <w:rsid w:val="00CB4F2D"/>
    <w:rsid w:val="00CB5BE1"/>
    <w:rsid w:val="00CB7357"/>
    <w:rsid w:val="00CB755D"/>
    <w:rsid w:val="00CB7F4E"/>
    <w:rsid w:val="00CC010F"/>
    <w:rsid w:val="00CC0890"/>
    <w:rsid w:val="00CC12D1"/>
    <w:rsid w:val="00CC150B"/>
    <w:rsid w:val="00CC3770"/>
    <w:rsid w:val="00CC40FE"/>
    <w:rsid w:val="00CC615B"/>
    <w:rsid w:val="00CC62B0"/>
    <w:rsid w:val="00CC7783"/>
    <w:rsid w:val="00CD04DD"/>
    <w:rsid w:val="00CD0642"/>
    <w:rsid w:val="00CD0838"/>
    <w:rsid w:val="00CD138F"/>
    <w:rsid w:val="00CD2167"/>
    <w:rsid w:val="00CD2204"/>
    <w:rsid w:val="00CD243E"/>
    <w:rsid w:val="00CD2660"/>
    <w:rsid w:val="00CD3E0D"/>
    <w:rsid w:val="00CD440D"/>
    <w:rsid w:val="00CD4474"/>
    <w:rsid w:val="00CD4611"/>
    <w:rsid w:val="00CD4812"/>
    <w:rsid w:val="00CD5ED4"/>
    <w:rsid w:val="00CD62F7"/>
    <w:rsid w:val="00CD66B2"/>
    <w:rsid w:val="00CD6CEC"/>
    <w:rsid w:val="00CD75B6"/>
    <w:rsid w:val="00CD7B9F"/>
    <w:rsid w:val="00CD7C2F"/>
    <w:rsid w:val="00CE01F7"/>
    <w:rsid w:val="00CE1490"/>
    <w:rsid w:val="00CE15A1"/>
    <w:rsid w:val="00CE3DEB"/>
    <w:rsid w:val="00CE4832"/>
    <w:rsid w:val="00CE4F7D"/>
    <w:rsid w:val="00CE621D"/>
    <w:rsid w:val="00CE6718"/>
    <w:rsid w:val="00CF0613"/>
    <w:rsid w:val="00CF0D80"/>
    <w:rsid w:val="00CF15F4"/>
    <w:rsid w:val="00CF1B16"/>
    <w:rsid w:val="00CF1E2F"/>
    <w:rsid w:val="00CF25FC"/>
    <w:rsid w:val="00CF3552"/>
    <w:rsid w:val="00CF417E"/>
    <w:rsid w:val="00CF6538"/>
    <w:rsid w:val="00CF6700"/>
    <w:rsid w:val="00CF69C0"/>
    <w:rsid w:val="00CF7049"/>
    <w:rsid w:val="00CF778D"/>
    <w:rsid w:val="00D00995"/>
    <w:rsid w:val="00D00AFF"/>
    <w:rsid w:val="00D016AC"/>
    <w:rsid w:val="00D04BCE"/>
    <w:rsid w:val="00D04C50"/>
    <w:rsid w:val="00D069CB"/>
    <w:rsid w:val="00D07AB1"/>
    <w:rsid w:val="00D10B98"/>
    <w:rsid w:val="00D10E19"/>
    <w:rsid w:val="00D10FA9"/>
    <w:rsid w:val="00D133B0"/>
    <w:rsid w:val="00D13E61"/>
    <w:rsid w:val="00D14022"/>
    <w:rsid w:val="00D164DA"/>
    <w:rsid w:val="00D16C28"/>
    <w:rsid w:val="00D20A5D"/>
    <w:rsid w:val="00D23C14"/>
    <w:rsid w:val="00D241B5"/>
    <w:rsid w:val="00D2441F"/>
    <w:rsid w:val="00D261D7"/>
    <w:rsid w:val="00D2679B"/>
    <w:rsid w:val="00D26E07"/>
    <w:rsid w:val="00D30659"/>
    <w:rsid w:val="00D3136D"/>
    <w:rsid w:val="00D3168F"/>
    <w:rsid w:val="00D32CFC"/>
    <w:rsid w:val="00D33B61"/>
    <w:rsid w:val="00D33C19"/>
    <w:rsid w:val="00D35B0A"/>
    <w:rsid w:val="00D401B9"/>
    <w:rsid w:val="00D409DE"/>
    <w:rsid w:val="00D4152E"/>
    <w:rsid w:val="00D43248"/>
    <w:rsid w:val="00D44CED"/>
    <w:rsid w:val="00D45505"/>
    <w:rsid w:val="00D45C31"/>
    <w:rsid w:val="00D468A9"/>
    <w:rsid w:val="00D474D0"/>
    <w:rsid w:val="00D47F77"/>
    <w:rsid w:val="00D50631"/>
    <w:rsid w:val="00D50EE3"/>
    <w:rsid w:val="00D50F61"/>
    <w:rsid w:val="00D51C79"/>
    <w:rsid w:val="00D53302"/>
    <w:rsid w:val="00D54BF3"/>
    <w:rsid w:val="00D54C5E"/>
    <w:rsid w:val="00D575BB"/>
    <w:rsid w:val="00D57F25"/>
    <w:rsid w:val="00D60CD0"/>
    <w:rsid w:val="00D63930"/>
    <w:rsid w:val="00D667EA"/>
    <w:rsid w:val="00D6690C"/>
    <w:rsid w:val="00D66AD6"/>
    <w:rsid w:val="00D70BA7"/>
    <w:rsid w:val="00D714F4"/>
    <w:rsid w:val="00D7311E"/>
    <w:rsid w:val="00D7372D"/>
    <w:rsid w:val="00D740C4"/>
    <w:rsid w:val="00D7624C"/>
    <w:rsid w:val="00D8068C"/>
    <w:rsid w:val="00D836CB"/>
    <w:rsid w:val="00D8463D"/>
    <w:rsid w:val="00D86369"/>
    <w:rsid w:val="00D86442"/>
    <w:rsid w:val="00D87B0D"/>
    <w:rsid w:val="00D90456"/>
    <w:rsid w:val="00D91D74"/>
    <w:rsid w:val="00D92307"/>
    <w:rsid w:val="00D93AF6"/>
    <w:rsid w:val="00D93D24"/>
    <w:rsid w:val="00D94ED2"/>
    <w:rsid w:val="00D9565A"/>
    <w:rsid w:val="00DA06B6"/>
    <w:rsid w:val="00DA0A57"/>
    <w:rsid w:val="00DA3158"/>
    <w:rsid w:val="00DA371D"/>
    <w:rsid w:val="00DA37BC"/>
    <w:rsid w:val="00DA39C5"/>
    <w:rsid w:val="00DA3A2B"/>
    <w:rsid w:val="00DA407E"/>
    <w:rsid w:val="00DA4134"/>
    <w:rsid w:val="00DA480A"/>
    <w:rsid w:val="00DA4F57"/>
    <w:rsid w:val="00DA7755"/>
    <w:rsid w:val="00DB063F"/>
    <w:rsid w:val="00DB1BCA"/>
    <w:rsid w:val="00DB363B"/>
    <w:rsid w:val="00DB60EC"/>
    <w:rsid w:val="00DB611E"/>
    <w:rsid w:val="00DC1373"/>
    <w:rsid w:val="00DC3C0B"/>
    <w:rsid w:val="00DC49C2"/>
    <w:rsid w:val="00DC4E0E"/>
    <w:rsid w:val="00DC65B7"/>
    <w:rsid w:val="00DC6BA9"/>
    <w:rsid w:val="00DD09D0"/>
    <w:rsid w:val="00DD0B42"/>
    <w:rsid w:val="00DD3246"/>
    <w:rsid w:val="00DD351F"/>
    <w:rsid w:val="00DD3D6C"/>
    <w:rsid w:val="00DD439B"/>
    <w:rsid w:val="00DD5DFA"/>
    <w:rsid w:val="00DD6467"/>
    <w:rsid w:val="00DD6DA5"/>
    <w:rsid w:val="00DD6F6B"/>
    <w:rsid w:val="00DD7296"/>
    <w:rsid w:val="00DD7D5E"/>
    <w:rsid w:val="00DE0003"/>
    <w:rsid w:val="00DE06C5"/>
    <w:rsid w:val="00DE088D"/>
    <w:rsid w:val="00DE0EF2"/>
    <w:rsid w:val="00DE2E60"/>
    <w:rsid w:val="00DE446C"/>
    <w:rsid w:val="00DE4BA8"/>
    <w:rsid w:val="00DE5ED0"/>
    <w:rsid w:val="00DE7A92"/>
    <w:rsid w:val="00DE7E98"/>
    <w:rsid w:val="00DF0D9C"/>
    <w:rsid w:val="00DF2ADB"/>
    <w:rsid w:val="00DF2B51"/>
    <w:rsid w:val="00DF2B78"/>
    <w:rsid w:val="00DF2E5B"/>
    <w:rsid w:val="00DF3F23"/>
    <w:rsid w:val="00DF441E"/>
    <w:rsid w:val="00DF4D8D"/>
    <w:rsid w:val="00DF66B7"/>
    <w:rsid w:val="00E00C62"/>
    <w:rsid w:val="00E01B81"/>
    <w:rsid w:val="00E01B83"/>
    <w:rsid w:val="00E03138"/>
    <w:rsid w:val="00E03738"/>
    <w:rsid w:val="00E04F9D"/>
    <w:rsid w:val="00E10FA9"/>
    <w:rsid w:val="00E11C5C"/>
    <w:rsid w:val="00E12B5E"/>
    <w:rsid w:val="00E12BCA"/>
    <w:rsid w:val="00E13C86"/>
    <w:rsid w:val="00E14E08"/>
    <w:rsid w:val="00E158A3"/>
    <w:rsid w:val="00E15E07"/>
    <w:rsid w:val="00E167F1"/>
    <w:rsid w:val="00E17C2B"/>
    <w:rsid w:val="00E21363"/>
    <w:rsid w:val="00E218E3"/>
    <w:rsid w:val="00E23FCF"/>
    <w:rsid w:val="00E2429B"/>
    <w:rsid w:val="00E24515"/>
    <w:rsid w:val="00E24682"/>
    <w:rsid w:val="00E26374"/>
    <w:rsid w:val="00E26711"/>
    <w:rsid w:val="00E26CDC"/>
    <w:rsid w:val="00E27109"/>
    <w:rsid w:val="00E305F8"/>
    <w:rsid w:val="00E31C54"/>
    <w:rsid w:val="00E31F4A"/>
    <w:rsid w:val="00E322C2"/>
    <w:rsid w:val="00E3309D"/>
    <w:rsid w:val="00E33DC5"/>
    <w:rsid w:val="00E33E37"/>
    <w:rsid w:val="00E368E1"/>
    <w:rsid w:val="00E40AF5"/>
    <w:rsid w:val="00E4699A"/>
    <w:rsid w:val="00E47496"/>
    <w:rsid w:val="00E508DF"/>
    <w:rsid w:val="00E517DE"/>
    <w:rsid w:val="00E528E1"/>
    <w:rsid w:val="00E535DA"/>
    <w:rsid w:val="00E53E2B"/>
    <w:rsid w:val="00E5417A"/>
    <w:rsid w:val="00E54A32"/>
    <w:rsid w:val="00E567F7"/>
    <w:rsid w:val="00E57A63"/>
    <w:rsid w:val="00E600F9"/>
    <w:rsid w:val="00E60428"/>
    <w:rsid w:val="00E60EBD"/>
    <w:rsid w:val="00E612B1"/>
    <w:rsid w:val="00E627CB"/>
    <w:rsid w:val="00E63912"/>
    <w:rsid w:val="00E650A5"/>
    <w:rsid w:val="00E66A8F"/>
    <w:rsid w:val="00E66BEE"/>
    <w:rsid w:val="00E6736A"/>
    <w:rsid w:val="00E67A9A"/>
    <w:rsid w:val="00E703D5"/>
    <w:rsid w:val="00E71D19"/>
    <w:rsid w:val="00E72101"/>
    <w:rsid w:val="00E73481"/>
    <w:rsid w:val="00E73B2A"/>
    <w:rsid w:val="00E756EA"/>
    <w:rsid w:val="00E808F8"/>
    <w:rsid w:val="00E81F70"/>
    <w:rsid w:val="00E823CD"/>
    <w:rsid w:val="00E84B59"/>
    <w:rsid w:val="00E86228"/>
    <w:rsid w:val="00E87408"/>
    <w:rsid w:val="00E8762E"/>
    <w:rsid w:val="00E87FDB"/>
    <w:rsid w:val="00E900DE"/>
    <w:rsid w:val="00E90986"/>
    <w:rsid w:val="00E92CBA"/>
    <w:rsid w:val="00E94E79"/>
    <w:rsid w:val="00E961B4"/>
    <w:rsid w:val="00E969D1"/>
    <w:rsid w:val="00E9712C"/>
    <w:rsid w:val="00E978C3"/>
    <w:rsid w:val="00EA01F6"/>
    <w:rsid w:val="00EA0FAB"/>
    <w:rsid w:val="00EA22CB"/>
    <w:rsid w:val="00EA42A5"/>
    <w:rsid w:val="00EA43B7"/>
    <w:rsid w:val="00EA62B0"/>
    <w:rsid w:val="00EA6A2A"/>
    <w:rsid w:val="00EB07A2"/>
    <w:rsid w:val="00EB0E64"/>
    <w:rsid w:val="00EB12B6"/>
    <w:rsid w:val="00EB2313"/>
    <w:rsid w:val="00EB3C1A"/>
    <w:rsid w:val="00EB43FC"/>
    <w:rsid w:val="00EB4B5E"/>
    <w:rsid w:val="00EB68D9"/>
    <w:rsid w:val="00EB6DAC"/>
    <w:rsid w:val="00EB6EE7"/>
    <w:rsid w:val="00EC0134"/>
    <w:rsid w:val="00EC0D01"/>
    <w:rsid w:val="00EC101F"/>
    <w:rsid w:val="00EC36E2"/>
    <w:rsid w:val="00EC5596"/>
    <w:rsid w:val="00EC5BAD"/>
    <w:rsid w:val="00EC65B3"/>
    <w:rsid w:val="00EC75B8"/>
    <w:rsid w:val="00ED12E2"/>
    <w:rsid w:val="00ED165F"/>
    <w:rsid w:val="00ED22F4"/>
    <w:rsid w:val="00ED2ABD"/>
    <w:rsid w:val="00ED371E"/>
    <w:rsid w:val="00ED457A"/>
    <w:rsid w:val="00ED6B7A"/>
    <w:rsid w:val="00EE0BCA"/>
    <w:rsid w:val="00EE1026"/>
    <w:rsid w:val="00EE18CB"/>
    <w:rsid w:val="00EE1A56"/>
    <w:rsid w:val="00EE50CB"/>
    <w:rsid w:val="00EE5BEB"/>
    <w:rsid w:val="00EE5CDE"/>
    <w:rsid w:val="00EE7000"/>
    <w:rsid w:val="00EF0CA8"/>
    <w:rsid w:val="00EF1DDF"/>
    <w:rsid w:val="00EF24E2"/>
    <w:rsid w:val="00EF2B3C"/>
    <w:rsid w:val="00EF36EB"/>
    <w:rsid w:val="00EF57C7"/>
    <w:rsid w:val="00EF61C6"/>
    <w:rsid w:val="00EF72FB"/>
    <w:rsid w:val="00F014F0"/>
    <w:rsid w:val="00F04AF6"/>
    <w:rsid w:val="00F051D3"/>
    <w:rsid w:val="00F0583C"/>
    <w:rsid w:val="00F07D15"/>
    <w:rsid w:val="00F10AC0"/>
    <w:rsid w:val="00F12CE1"/>
    <w:rsid w:val="00F200DC"/>
    <w:rsid w:val="00F208B3"/>
    <w:rsid w:val="00F23C69"/>
    <w:rsid w:val="00F2491F"/>
    <w:rsid w:val="00F24E01"/>
    <w:rsid w:val="00F278AA"/>
    <w:rsid w:val="00F302EC"/>
    <w:rsid w:val="00F40204"/>
    <w:rsid w:val="00F405F1"/>
    <w:rsid w:val="00F40AC6"/>
    <w:rsid w:val="00F41539"/>
    <w:rsid w:val="00F417EB"/>
    <w:rsid w:val="00F41955"/>
    <w:rsid w:val="00F423D0"/>
    <w:rsid w:val="00F42415"/>
    <w:rsid w:val="00F42A65"/>
    <w:rsid w:val="00F42E42"/>
    <w:rsid w:val="00F43DB0"/>
    <w:rsid w:val="00F440F0"/>
    <w:rsid w:val="00F446CB"/>
    <w:rsid w:val="00F45867"/>
    <w:rsid w:val="00F45EA8"/>
    <w:rsid w:val="00F47CD6"/>
    <w:rsid w:val="00F47D60"/>
    <w:rsid w:val="00F50A4A"/>
    <w:rsid w:val="00F51DB3"/>
    <w:rsid w:val="00F54445"/>
    <w:rsid w:val="00F545AA"/>
    <w:rsid w:val="00F55E2C"/>
    <w:rsid w:val="00F56115"/>
    <w:rsid w:val="00F56299"/>
    <w:rsid w:val="00F5746F"/>
    <w:rsid w:val="00F63DDB"/>
    <w:rsid w:val="00F64D23"/>
    <w:rsid w:val="00F67AEC"/>
    <w:rsid w:val="00F75108"/>
    <w:rsid w:val="00F752D3"/>
    <w:rsid w:val="00F75958"/>
    <w:rsid w:val="00F75B48"/>
    <w:rsid w:val="00F75F9E"/>
    <w:rsid w:val="00F761F4"/>
    <w:rsid w:val="00F770F6"/>
    <w:rsid w:val="00F7740B"/>
    <w:rsid w:val="00F77A9E"/>
    <w:rsid w:val="00F80884"/>
    <w:rsid w:val="00F80CC3"/>
    <w:rsid w:val="00F80FA5"/>
    <w:rsid w:val="00F81987"/>
    <w:rsid w:val="00F819BA"/>
    <w:rsid w:val="00F830DF"/>
    <w:rsid w:val="00F84076"/>
    <w:rsid w:val="00F845F1"/>
    <w:rsid w:val="00F85D96"/>
    <w:rsid w:val="00F8628A"/>
    <w:rsid w:val="00F867AD"/>
    <w:rsid w:val="00F86DDB"/>
    <w:rsid w:val="00F86F1D"/>
    <w:rsid w:val="00F90155"/>
    <w:rsid w:val="00F9025C"/>
    <w:rsid w:val="00F90689"/>
    <w:rsid w:val="00F90ADA"/>
    <w:rsid w:val="00F9245B"/>
    <w:rsid w:val="00F96C2B"/>
    <w:rsid w:val="00F96D09"/>
    <w:rsid w:val="00F97009"/>
    <w:rsid w:val="00FA0C9C"/>
    <w:rsid w:val="00FA186E"/>
    <w:rsid w:val="00FA1E21"/>
    <w:rsid w:val="00FA2E8D"/>
    <w:rsid w:val="00FA46C5"/>
    <w:rsid w:val="00FA4A40"/>
    <w:rsid w:val="00FA5140"/>
    <w:rsid w:val="00FA6AD0"/>
    <w:rsid w:val="00FA7095"/>
    <w:rsid w:val="00FA726F"/>
    <w:rsid w:val="00FB22F5"/>
    <w:rsid w:val="00FB24E7"/>
    <w:rsid w:val="00FB2E5D"/>
    <w:rsid w:val="00FB2E99"/>
    <w:rsid w:val="00FB33D9"/>
    <w:rsid w:val="00FB3DE1"/>
    <w:rsid w:val="00FB3F2E"/>
    <w:rsid w:val="00FB55C4"/>
    <w:rsid w:val="00FB57CE"/>
    <w:rsid w:val="00FB703F"/>
    <w:rsid w:val="00FC0688"/>
    <w:rsid w:val="00FC1A56"/>
    <w:rsid w:val="00FC230F"/>
    <w:rsid w:val="00FC24CC"/>
    <w:rsid w:val="00FC33C3"/>
    <w:rsid w:val="00FC3E6C"/>
    <w:rsid w:val="00FC44EC"/>
    <w:rsid w:val="00FC4537"/>
    <w:rsid w:val="00FC4951"/>
    <w:rsid w:val="00FC561E"/>
    <w:rsid w:val="00FC7ACA"/>
    <w:rsid w:val="00FC7ED1"/>
    <w:rsid w:val="00FD24BC"/>
    <w:rsid w:val="00FD2F74"/>
    <w:rsid w:val="00FD3D54"/>
    <w:rsid w:val="00FD4298"/>
    <w:rsid w:val="00FD43C5"/>
    <w:rsid w:val="00FD5B0E"/>
    <w:rsid w:val="00FD6CF5"/>
    <w:rsid w:val="00FD7737"/>
    <w:rsid w:val="00FE0A5F"/>
    <w:rsid w:val="00FE146D"/>
    <w:rsid w:val="00FE1B2D"/>
    <w:rsid w:val="00FE2420"/>
    <w:rsid w:val="00FE275D"/>
    <w:rsid w:val="00FE2AE4"/>
    <w:rsid w:val="00FE4D8C"/>
    <w:rsid w:val="00FE6357"/>
    <w:rsid w:val="00FE6902"/>
    <w:rsid w:val="00FE6DCB"/>
    <w:rsid w:val="00FE7EAB"/>
    <w:rsid w:val="00FF022B"/>
    <w:rsid w:val="00FF0822"/>
    <w:rsid w:val="00FF12C1"/>
    <w:rsid w:val="00FF154D"/>
    <w:rsid w:val="00FF180D"/>
    <w:rsid w:val="00FF1815"/>
    <w:rsid w:val="00FF1D6A"/>
    <w:rsid w:val="00FF40FF"/>
    <w:rsid w:val="00FF4850"/>
    <w:rsid w:val="00FF48C2"/>
    <w:rsid w:val="00FF4950"/>
    <w:rsid w:val="00FF56EA"/>
    <w:rsid w:val="00FF5C2E"/>
    <w:rsid w:val="00FF6090"/>
    <w:rsid w:val="00FF7FF7"/>
    <w:rsid w:val="015400C6"/>
    <w:rsid w:val="0158055F"/>
    <w:rsid w:val="017C7AAC"/>
    <w:rsid w:val="018825DD"/>
    <w:rsid w:val="021CA221"/>
    <w:rsid w:val="0269B134"/>
    <w:rsid w:val="02B6A762"/>
    <w:rsid w:val="03322A36"/>
    <w:rsid w:val="0381BB7B"/>
    <w:rsid w:val="043F8F25"/>
    <w:rsid w:val="044BBF3F"/>
    <w:rsid w:val="049C6732"/>
    <w:rsid w:val="05C14A7E"/>
    <w:rsid w:val="05C9268C"/>
    <w:rsid w:val="0620D7C9"/>
    <w:rsid w:val="06E5C81A"/>
    <w:rsid w:val="070B91F4"/>
    <w:rsid w:val="072604EC"/>
    <w:rsid w:val="0788C71A"/>
    <w:rsid w:val="0848F4CD"/>
    <w:rsid w:val="084AAFE7"/>
    <w:rsid w:val="08CAACE4"/>
    <w:rsid w:val="08FD0D2B"/>
    <w:rsid w:val="093F1042"/>
    <w:rsid w:val="09DCF837"/>
    <w:rsid w:val="0B25B25E"/>
    <w:rsid w:val="0BD7AE04"/>
    <w:rsid w:val="0C2DA261"/>
    <w:rsid w:val="0E4DC813"/>
    <w:rsid w:val="0F08DAF7"/>
    <w:rsid w:val="0F4FC5E9"/>
    <w:rsid w:val="10A13963"/>
    <w:rsid w:val="10E3CCB5"/>
    <w:rsid w:val="123D09C4"/>
    <w:rsid w:val="123FF389"/>
    <w:rsid w:val="13BC1A09"/>
    <w:rsid w:val="13DD486E"/>
    <w:rsid w:val="1416AE01"/>
    <w:rsid w:val="1473B9DE"/>
    <w:rsid w:val="148652B8"/>
    <w:rsid w:val="14927C79"/>
    <w:rsid w:val="15072EAF"/>
    <w:rsid w:val="1605CBAF"/>
    <w:rsid w:val="16686D79"/>
    <w:rsid w:val="16AADD00"/>
    <w:rsid w:val="16E51637"/>
    <w:rsid w:val="1781F73F"/>
    <w:rsid w:val="17C77CB2"/>
    <w:rsid w:val="17F4FB41"/>
    <w:rsid w:val="18E412C3"/>
    <w:rsid w:val="1A58E2F1"/>
    <w:rsid w:val="1AA0248F"/>
    <w:rsid w:val="1B64787D"/>
    <w:rsid w:val="1C4AC435"/>
    <w:rsid w:val="1D006145"/>
    <w:rsid w:val="1E8F0B14"/>
    <w:rsid w:val="1EF2C0B8"/>
    <w:rsid w:val="1F0C4A33"/>
    <w:rsid w:val="1F845A2F"/>
    <w:rsid w:val="20749D05"/>
    <w:rsid w:val="2194E188"/>
    <w:rsid w:val="21A6E521"/>
    <w:rsid w:val="22761376"/>
    <w:rsid w:val="236B9C0E"/>
    <w:rsid w:val="24CC824A"/>
    <w:rsid w:val="2586E6D1"/>
    <w:rsid w:val="25B102A4"/>
    <w:rsid w:val="2625CFC7"/>
    <w:rsid w:val="263CEF65"/>
    <w:rsid w:val="266852AB"/>
    <w:rsid w:val="26ED2BB5"/>
    <w:rsid w:val="26F43814"/>
    <w:rsid w:val="288FD6C0"/>
    <w:rsid w:val="29686B87"/>
    <w:rsid w:val="2A113BAD"/>
    <w:rsid w:val="2A46AF5E"/>
    <w:rsid w:val="2A56ABFC"/>
    <w:rsid w:val="2AAD05FB"/>
    <w:rsid w:val="2BA20276"/>
    <w:rsid w:val="2BAEB45E"/>
    <w:rsid w:val="2BF16203"/>
    <w:rsid w:val="2C3820EF"/>
    <w:rsid w:val="2C4E0817"/>
    <w:rsid w:val="2C739A87"/>
    <w:rsid w:val="2C833FF3"/>
    <w:rsid w:val="2C9C7D0D"/>
    <w:rsid w:val="2D4F975F"/>
    <w:rsid w:val="2DF92159"/>
    <w:rsid w:val="2E107FE7"/>
    <w:rsid w:val="2E1C2491"/>
    <w:rsid w:val="2ED949D9"/>
    <w:rsid w:val="2EEACC1F"/>
    <w:rsid w:val="2F41A63E"/>
    <w:rsid w:val="3024C14C"/>
    <w:rsid w:val="3109F3E3"/>
    <w:rsid w:val="334A178E"/>
    <w:rsid w:val="3359066E"/>
    <w:rsid w:val="338A9DB2"/>
    <w:rsid w:val="33AF0B89"/>
    <w:rsid w:val="341EFD1E"/>
    <w:rsid w:val="3456D315"/>
    <w:rsid w:val="34EA939A"/>
    <w:rsid w:val="352A4470"/>
    <w:rsid w:val="35B055B6"/>
    <w:rsid w:val="360FD1E5"/>
    <w:rsid w:val="3622CB34"/>
    <w:rsid w:val="362891CF"/>
    <w:rsid w:val="36438E7B"/>
    <w:rsid w:val="364A184D"/>
    <w:rsid w:val="366C4A17"/>
    <w:rsid w:val="36BF54AF"/>
    <w:rsid w:val="377F2A77"/>
    <w:rsid w:val="37BAE1CC"/>
    <w:rsid w:val="38437082"/>
    <w:rsid w:val="38B57B46"/>
    <w:rsid w:val="38F85196"/>
    <w:rsid w:val="3951F906"/>
    <w:rsid w:val="3981B90F"/>
    <w:rsid w:val="39FC5805"/>
    <w:rsid w:val="3A23CC7F"/>
    <w:rsid w:val="3B8A74A0"/>
    <w:rsid w:val="3C21E8DB"/>
    <w:rsid w:val="3CF8519C"/>
    <w:rsid w:val="3D20BE77"/>
    <w:rsid w:val="3DBB44DE"/>
    <w:rsid w:val="3E784D83"/>
    <w:rsid w:val="4092BA8F"/>
    <w:rsid w:val="414AB74F"/>
    <w:rsid w:val="4234D7E4"/>
    <w:rsid w:val="42DAB5DE"/>
    <w:rsid w:val="42E11255"/>
    <w:rsid w:val="434EF677"/>
    <w:rsid w:val="43D3645D"/>
    <w:rsid w:val="44E74620"/>
    <w:rsid w:val="450707CB"/>
    <w:rsid w:val="46C2701C"/>
    <w:rsid w:val="47194078"/>
    <w:rsid w:val="476D6795"/>
    <w:rsid w:val="47E5105D"/>
    <w:rsid w:val="48C2394A"/>
    <w:rsid w:val="4A82787F"/>
    <w:rsid w:val="4B262206"/>
    <w:rsid w:val="4BA9D2DB"/>
    <w:rsid w:val="4BF93895"/>
    <w:rsid w:val="4C643955"/>
    <w:rsid w:val="4CE15515"/>
    <w:rsid w:val="4D369029"/>
    <w:rsid w:val="4D3D64EA"/>
    <w:rsid w:val="4D682947"/>
    <w:rsid w:val="4DBEEE4F"/>
    <w:rsid w:val="4E30B5B8"/>
    <w:rsid w:val="4E9E31DC"/>
    <w:rsid w:val="4EBBC0E0"/>
    <w:rsid w:val="4F490E16"/>
    <w:rsid w:val="4F86DE2E"/>
    <w:rsid w:val="5031A405"/>
    <w:rsid w:val="5232438C"/>
    <w:rsid w:val="525A9FFA"/>
    <w:rsid w:val="525B0036"/>
    <w:rsid w:val="5276AA07"/>
    <w:rsid w:val="535AA28D"/>
    <w:rsid w:val="53A2C0AA"/>
    <w:rsid w:val="53C4ED3D"/>
    <w:rsid w:val="544BEBD6"/>
    <w:rsid w:val="54F7DBAC"/>
    <w:rsid w:val="5515796D"/>
    <w:rsid w:val="553E6125"/>
    <w:rsid w:val="56189C12"/>
    <w:rsid w:val="56350FDB"/>
    <w:rsid w:val="56388D3B"/>
    <w:rsid w:val="565FA617"/>
    <w:rsid w:val="56AEF781"/>
    <w:rsid w:val="57441A22"/>
    <w:rsid w:val="576B7007"/>
    <w:rsid w:val="57778DF2"/>
    <w:rsid w:val="58303237"/>
    <w:rsid w:val="5891D7A2"/>
    <w:rsid w:val="58E4E9FA"/>
    <w:rsid w:val="59075356"/>
    <w:rsid w:val="59C529B5"/>
    <w:rsid w:val="5A7ECF88"/>
    <w:rsid w:val="5B8A8360"/>
    <w:rsid w:val="5BF66C89"/>
    <w:rsid w:val="5C29A419"/>
    <w:rsid w:val="5C41543A"/>
    <w:rsid w:val="5C782E6D"/>
    <w:rsid w:val="5CE34F18"/>
    <w:rsid w:val="5CF8AD3C"/>
    <w:rsid w:val="5D26A469"/>
    <w:rsid w:val="5D8A28AE"/>
    <w:rsid w:val="5DCCA4A9"/>
    <w:rsid w:val="5E564FDC"/>
    <w:rsid w:val="5E754579"/>
    <w:rsid w:val="5EB3FEEE"/>
    <w:rsid w:val="5ECF0754"/>
    <w:rsid w:val="6037C4CF"/>
    <w:rsid w:val="60793E36"/>
    <w:rsid w:val="60E048F2"/>
    <w:rsid w:val="61C50874"/>
    <w:rsid w:val="61E4B5C3"/>
    <w:rsid w:val="62D6AAB7"/>
    <w:rsid w:val="63C3BBBF"/>
    <w:rsid w:val="63EED9CA"/>
    <w:rsid w:val="6436AC4F"/>
    <w:rsid w:val="6461842A"/>
    <w:rsid w:val="64FFB1FF"/>
    <w:rsid w:val="658AE9B3"/>
    <w:rsid w:val="666AB00D"/>
    <w:rsid w:val="669B8260"/>
    <w:rsid w:val="66A3E200"/>
    <w:rsid w:val="6732D6C7"/>
    <w:rsid w:val="67440A37"/>
    <w:rsid w:val="676FC402"/>
    <w:rsid w:val="677DF451"/>
    <w:rsid w:val="67C1B7B4"/>
    <w:rsid w:val="67D50590"/>
    <w:rsid w:val="68A862DD"/>
    <w:rsid w:val="692BCEEF"/>
    <w:rsid w:val="694B4400"/>
    <w:rsid w:val="699CD9C8"/>
    <w:rsid w:val="69DEBDD0"/>
    <w:rsid w:val="69F2B670"/>
    <w:rsid w:val="6A040043"/>
    <w:rsid w:val="6A0E18A6"/>
    <w:rsid w:val="6A19D4E6"/>
    <w:rsid w:val="6A30137E"/>
    <w:rsid w:val="6B40886D"/>
    <w:rsid w:val="6BA3DB60"/>
    <w:rsid w:val="6BDC842B"/>
    <w:rsid w:val="6C5CA304"/>
    <w:rsid w:val="6C94C4F8"/>
    <w:rsid w:val="6CF29053"/>
    <w:rsid w:val="6E08469C"/>
    <w:rsid w:val="6E4D8889"/>
    <w:rsid w:val="6E8D6BE8"/>
    <w:rsid w:val="6EB7FC12"/>
    <w:rsid w:val="6EE9AB4E"/>
    <w:rsid w:val="6F44D9A4"/>
    <w:rsid w:val="6F9E851D"/>
    <w:rsid w:val="6FCDE07F"/>
    <w:rsid w:val="714EDFBC"/>
    <w:rsid w:val="7263E56F"/>
    <w:rsid w:val="7269D7EB"/>
    <w:rsid w:val="727F4163"/>
    <w:rsid w:val="73FE30CF"/>
    <w:rsid w:val="74EE67ED"/>
    <w:rsid w:val="75B0D06B"/>
    <w:rsid w:val="75B8C157"/>
    <w:rsid w:val="75C4F593"/>
    <w:rsid w:val="767FD7B8"/>
    <w:rsid w:val="76D757AA"/>
    <w:rsid w:val="77591FD0"/>
    <w:rsid w:val="77AA9F29"/>
    <w:rsid w:val="77AF107D"/>
    <w:rsid w:val="78AB72CC"/>
    <w:rsid w:val="79A233AC"/>
    <w:rsid w:val="79DFE633"/>
    <w:rsid w:val="79F5CED6"/>
    <w:rsid w:val="7A0CC44C"/>
    <w:rsid w:val="7B316922"/>
    <w:rsid w:val="7B99B635"/>
    <w:rsid w:val="7BB5C837"/>
    <w:rsid w:val="7C75F2B8"/>
    <w:rsid w:val="7C9F5695"/>
    <w:rsid w:val="7CC6C471"/>
    <w:rsid w:val="7D249029"/>
    <w:rsid w:val="7D278AC1"/>
    <w:rsid w:val="7DAD8E70"/>
    <w:rsid w:val="7DFAD23C"/>
    <w:rsid w:val="7E19E229"/>
    <w:rsid w:val="7E3D07FE"/>
    <w:rsid w:val="7E50851A"/>
    <w:rsid w:val="7E536C6A"/>
    <w:rsid w:val="7E7A2998"/>
    <w:rsid w:val="7E9FF945"/>
    <w:rsid w:val="7EA85882"/>
    <w:rsid w:val="7F0AEF43"/>
    <w:rsid w:val="7F39CD3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CE3B0"/>
  <w15:docId w15:val="{E91200D2-7EEE-4A94-A2C5-0218F2B76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0A7"/>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531429"/>
    <w:pPr>
      <w:keepNext/>
      <w:keepLines/>
      <w:spacing w:before="480" w:line="276" w:lineRule="auto"/>
      <w:jc w:val="both"/>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531429"/>
    <w:pPr>
      <w:spacing w:before="200" w:after="200" w:line="276" w:lineRule="auto"/>
      <w:jc w:val="both"/>
      <w:outlineLvl w:val="1"/>
    </w:pPr>
    <w:rPr>
      <w:rFonts w:eastAsiaTheme="majorEastAsia" w:cstheme="majorBidi"/>
      <w:b/>
      <w:bCs/>
      <w:szCs w:val="26"/>
    </w:rPr>
  </w:style>
  <w:style w:type="paragraph" w:styleId="Heading3">
    <w:name w:val="heading 3"/>
    <w:basedOn w:val="Heading2"/>
    <w:next w:val="Normal"/>
    <w:link w:val="Heading3Char"/>
    <w:autoRedefine/>
    <w:uiPriority w:val="9"/>
    <w:unhideWhenUsed/>
    <w:qFormat/>
    <w:rsid w:val="00237D93"/>
    <w:pPr>
      <w:keepNext/>
      <w:keepLines/>
      <w:numPr>
        <w:ilvl w:val="2"/>
        <w:numId w:val="10"/>
      </w:numPr>
      <w:spacing w:after="0"/>
      <w:outlineLvl w:val="2"/>
    </w:pPr>
    <w:rPr>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429"/>
    <w:rPr>
      <w:rFonts w:ascii="Times New Roman" w:eastAsiaTheme="majorEastAsia" w:hAnsi="Times New Roman" w:cstheme="majorBidi"/>
      <w:b/>
      <w:bCs/>
      <w:sz w:val="28"/>
      <w:szCs w:val="28"/>
      <w:lang w:val="en-US"/>
    </w:rPr>
  </w:style>
  <w:style w:type="character" w:customStyle="1" w:styleId="Heading2Char">
    <w:name w:val="Heading 2 Char"/>
    <w:basedOn w:val="DefaultParagraphFont"/>
    <w:link w:val="Heading2"/>
    <w:uiPriority w:val="9"/>
    <w:rsid w:val="00531429"/>
    <w:rPr>
      <w:rFonts w:ascii="Times New Roman" w:eastAsiaTheme="majorEastAsia" w:hAnsi="Times New Roman" w:cstheme="majorBidi"/>
      <w:b/>
      <w:bCs/>
      <w:sz w:val="24"/>
      <w:szCs w:val="26"/>
      <w:lang w:val="en-US"/>
    </w:rPr>
  </w:style>
  <w:style w:type="character" w:customStyle="1" w:styleId="Heading3Char">
    <w:name w:val="Heading 3 Char"/>
    <w:basedOn w:val="DefaultParagraphFont"/>
    <w:link w:val="Heading3"/>
    <w:uiPriority w:val="9"/>
    <w:rsid w:val="00237D93"/>
    <w:rPr>
      <w:rFonts w:eastAsiaTheme="majorEastAsia" w:cstheme="majorBidi"/>
      <w:b/>
      <w:sz w:val="24"/>
      <w:szCs w:val="26"/>
      <w:lang w:val="en-US"/>
    </w:rPr>
  </w:style>
  <w:style w:type="paragraph" w:styleId="NormalWeb">
    <w:name w:val="Normal (Web)"/>
    <w:basedOn w:val="Normal"/>
    <w:uiPriority w:val="99"/>
    <w:unhideWhenUsed/>
    <w:rsid w:val="00957707"/>
    <w:pPr>
      <w:spacing w:before="100" w:beforeAutospacing="1" w:after="119"/>
      <w:jc w:val="both"/>
    </w:pPr>
    <w:rPr>
      <w:lang w:eastAsia="de-DE"/>
    </w:rPr>
  </w:style>
  <w:style w:type="paragraph" w:styleId="Header">
    <w:name w:val="header"/>
    <w:basedOn w:val="Normal"/>
    <w:link w:val="HeaderChar"/>
    <w:uiPriority w:val="99"/>
    <w:unhideWhenUsed/>
    <w:rsid w:val="005D19DB"/>
    <w:pPr>
      <w:tabs>
        <w:tab w:val="center" w:pos="4536"/>
        <w:tab w:val="right" w:pos="9072"/>
      </w:tabs>
      <w:jc w:val="both"/>
    </w:pPr>
    <w:rPr>
      <w:rFonts w:asciiTheme="minorHAnsi" w:eastAsiaTheme="minorHAnsi" w:hAnsiTheme="minorHAnsi" w:cstheme="minorBidi"/>
      <w:szCs w:val="22"/>
    </w:rPr>
  </w:style>
  <w:style w:type="character" w:customStyle="1" w:styleId="HeaderChar">
    <w:name w:val="Header Char"/>
    <w:basedOn w:val="DefaultParagraphFont"/>
    <w:link w:val="Header"/>
    <w:uiPriority w:val="99"/>
    <w:rsid w:val="005D19DB"/>
  </w:style>
  <w:style w:type="paragraph" w:styleId="Footer">
    <w:name w:val="footer"/>
    <w:basedOn w:val="Normal"/>
    <w:link w:val="FooterChar"/>
    <w:uiPriority w:val="99"/>
    <w:unhideWhenUsed/>
    <w:rsid w:val="005D19DB"/>
    <w:pPr>
      <w:tabs>
        <w:tab w:val="center" w:pos="4536"/>
        <w:tab w:val="right" w:pos="9072"/>
      </w:tabs>
      <w:jc w:val="both"/>
    </w:pPr>
    <w:rPr>
      <w:rFonts w:asciiTheme="minorHAnsi" w:eastAsiaTheme="minorHAnsi" w:hAnsiTheme="minorHAnsi" w:cstheme="minorBidi"/>
      <w:szCs w:val="22"/>
    </w:rPr>
  </w:style>
  <w:style w:type="character" w:customStyle="1" w:styleId="FooterChar">
    <w:name w:val="Footer Char"/>
    <w:basedOn w:val="DefaultParagraphFont"/>
    <w:link w:val="Footer"/>
    <w:uiPriority w:val="99"/>
    <w:rsid w:val="005D19DB"/>
  </w:style>
  <w:style w:type="table" w:styleId="TableGrid">
    <w:name w:val="Table Grid"/>
    <w:basedOn w:val="TableNormal"/>
    <w:uiPriority w:val="59"/>
    <w:rsid w:val="005D19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19DB"/>
    <w:pPr>
      <w:jc w:val="both"/>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5D19DB"/>
    <w:rPr>
      <w:rFonts w:ascii="Tahoma" w:hAnsi="Tahoma" w:cs="Tahoma"/>
      <w:sz w:val="16"/>
      <w:szCs w:val="16"/>
    </w:rPr>
  </w:style>
  <w:style w:type="character" w:styleId="PlaceholderText">
    <w:name w:val="Placeholder Text"/>
    <w:basedOn w:val="DefaultParagraphFont"/>
    <w:uiPriority w:val="99"/>
    <w:semiHidden/>
    <w:rsid w:val="005D19DB"/>
    <w:rPr>
      <w:color w:val="808080"/>
    </w:rPr>
  </w:style>
  <w:style w:type="paragraph" w:customStyle="1" w:styleId="BidHeadline2">
    <w:name w:val="Bid Headline 2"/>
    <w:basedOn w:val="Heading2"/>
    <w:rsid w:val="00586636"/>
    <w:pPr>
      <w:keepNext/>
      <w:spacing w:before="240" w:after="0" w:line="240" w:lineRule="auto"/>
    </w:pPr>
    <w:rPr>
      <w:rFonts w:ascii="Calibri" w:eastAsia="Batang" w:hAnsi="Calibri" w:cs="Times New Roman"/>
      <w:bCs w:val="0"/>
      <w:szCs w:val="20"/>
      <w:lang w:val="en-AU" w:eastAsia="de-DE"/>
    </w:rPr>
  </w:style>
  <w:style w:type="paragraph" w:styleId="ListParagraph">
    <w:name w:val="List Paragraph"/>
    <w:basedOn w:val="Normal"/>
    <w:uiPriority w:val="34"/>
    <w:qFormat/>
    <w:rsid w:val="00586636"/>
    <w:pPr>
      <w:spacing w:after="200" w:line="276" w:lineRule="auto"/>
      <w:ind w:left="720"/>
      <w:contextualSpacing/>
      <w:jc w:val="both"/>
    </w:pPr>
    <w:rPr>
      <w:rFonts w:asciiTheme="minorHAnsi" w:eastAsiaTheme="minorHAnsi" w:hAnsiTheme="minorHAnsi" w:cstheme="minorBidi"/>
      <w:szCs w:val="22"/>
    </w:rPr>
  </w:style>
  <w:style w:type="character" w:styleId="CommentReference">
    <w:name w:val="annotation reference"/>
    <w:basedOn w:val="DefaultParagraphFont"/>
    <w:uiPriority w:val="99"/>
    <w:semiHidden/>
    <w:unhideWhenUsed/>
    <w:rsid w:val="007A38E0"/>
    <w:rPr>
      <w:sz w:val="18"/>
      <w:szCs w:val="18"/>
    </w:rPr>
  </w:style>
  <w:style w:type="paragraph" w:styleId="CommentText">
    <w:name w:val="annotation text"/>
    <w:basedOn w:val="Normal"/>
    <w:link w:val="CommentTextChar"/>
    <w:uiPriority w:val="99"/>
    <w:semiHidden/>
    <w:unhideWhenUsed/>
    <w:rsid w:val="007A38E0"/>
    <w:pPr>
      <w:spacing w:after="200"/>
      <w:jc w:val="both"/>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semiHidden/>
    <w:rsid w:val="007A38E0"/>
    <w:rPr>
      <w:sz w:val="24"/>
      <w:szCs w:val="24"/>
    </w:rPr>
  </w:style>
  <w:style w:type="paragraph" w:styleId="CommentSubject">
    <w:name w:val="annotation subject"/>
    <w:basedOn w:val="CommentText"/>
    <w:next w:val="CommentText"/>
    <w:link w:val="CommentSubjectChar"/>
    <w:uiPriority w:val="99"/>
    <w:semiHidden/>
    <w:unhideWhenUsed/>
    <w:rsid w:val="007A38E0"/>
    <w:rPr>
      <w:b/>
      <w:bCs/>
      <w:sz w:val="20"/>
      <w:szCs w:val="20"/>
    </w:rPr>
  </w:style>
  <w:style w:type="character" w:customStyle="1" w:styleId="CommentSubjectChar">
    <w:name w:val="Comment Subject Char"/>
    <w:basedOn w:val="CommentTextChar"/>
    <w:link w:val="CommentSubject"/>
    <w:uiPriority w:val="99"/>
    <w:semiHidden/>
    <w:rsid w:val="007A38E0"/>
    <w:rPr>
      <w:b/>
      <w:bCs/>
      <w:sz w:val="20"/>
      <w:szCs w:val="20"/>
    </w:rPr>
  </w:style>
  <w:style w:type="paragraph" w:customStyle="1" w:styleId="Default">
    <w:name w:val="Default"/>
    <w:rsid w:val="00E33DC5"/>
    <w:pPr>
      <w:autoSpaceDE w:val="0"/>
      <w:autoSpaceDN w:val="0"/>
      <w:adjustRightInd w:val="0"/>
      <w:spacing w:after="0" w:line="240" w:lineRule="auto"/>
    </w:pPr>
    <w:rPr>
      <w:rFonts w:ascii="Arial" w:hAnsi="Arial" w:cs="Arial"/>
      <w:color w:val="000000"/>
      <w:sz w:val="24"/>
      <w:szCs w:val="24"/>
    </w:rPr>
  </w:style>
  <w:style w:type="paragraph" w:styleId="TOCHeading">
    <w:name w:val="TOC Heading"/>
    <w:basedOn w:val="Heading1"/>
    <w:next w:val="Normal"/>
    <w:uiPriority w:val="39"/>
    <w:semiHidden/>
    <w:unhideWhenUsed/>
    <w:qFormat/>
    <w:rsid w:val="00994DAD"/>
    <w:pPr>
      <w:outlineLvl w:val="9"/>
    </w:pPr>
    <w:rPr>
      <w:rFonts w:asciiTheme="majorHAnsi" w:hAnsiTheme="majorHAnsi"/>
      <w:color w:val="365F91" w:themeColor="accent1" w:themeShade="BF"/>
      <w:lang w:eastAsia="de-DE"/>
    </w:rPr>
  </w:style>
  <w:style w:type="paragraph" w:styleId="TOC1">
    <w:name w:val="toc 1"/>
    <w:basedOn w:val="Normal"/>
    <w:next w:val="Normal"/>
    <w:autoRedefine/>
    <w:uiPriority w:val="39"/>
    <w:unhideWhenUsed/>
    <w:rsid w:val="00994DAD"/>
    <w:pPr>
      <w:spacing w:after="100" w:line="276" w:lineRule="auto"/>
      <w:jc w:val="both"/>
    </w:pPr>
    <w:rPr>
      <w:rFonts w:asciiTheme="minorHAnsi" w:eastAsiaTheme="minorHAnsi" w:hAnsiTheme="minorHAnsi" w:cstheme="minorBidi"/>
      <w:szCs w:val="22"/>
    </w:rPr>
  </w:style>
  <w:style w:type="paragraph" w:styleId="TOC2">
    <w:name w:val="toc 2"/>
    <w:basedOn w:val="Normal"/>
    <w:next w:val="Normal"/>
    <w:autoRedefine/>
    <w:uiPriority w:val="39"/>
    <w:unhideWhenUsed/>
    <w:rsid w:val="00994DAD"/>
    <w:pPr>
      <w:spacing w:after="100" w:line="276" w:lineRule="auto"/>
      <w:ind w:left="240"/>
      <w:jc w:val="both"/>
    </w:pPr>
    <w:rPr>
      <w:rFonts w:asciiTheme="minorHAnsi" w:eastAsiaTheme="minorHAnsi" w:hAnsiTheme="minorHAnsi" w:cstheme="minorBidi"/>
      <w:szCs w:val="22"/>
    </w:rPr>
  </w:style>
  <w:style w:type="paragraph" w:styleId="TOC3">
    <w:name w:val="toc 3"/>
    <w:basedOn w:val="Normal"/>
    <w:next w:val="Normal"/>
    <w:autoRedefine/>
    <w:uiPriority w:val="39"/>
    <w:unhideWhenUsed/>
    <w:rsid w:val="00994DAD"/>
    <w:pPr>
      <w:spacing w:after="100" w:line="276" w:lineRule="auto"/>
      <w:ind w:left="480"/>
      <w:jc w:val="both"/>
    </w:pPr>
    <w:rPr>
      <w:rFonts w:asciiTheme="minorHAnsi" w:eastAsiaTheme="minorHAnsi" w:hAnsiTheme="minorHAnsi" w:cstheme="minorBidi"/>
      <w:szCs w:val="22"/>
    </w:rPr>
  </w:style>
  <w:style w:type="character" w:styleId="Hyperlink">
    <w:name w:val="Hyperlink"/>
    <w:basedOn w:val="DefaultParagraphFont"/>
    <w:uiPriority w:val="99"/>
    <w:unhideWhenUsed/>
    <w:rsid w:val="00994DAD"/>
    <w:rPr>
      <w:color w:val="0000FF" w:themeColor="hyperlink"/>
      <w:u w:val="single"/>
    </w:rPr>
  </w:style>
  <w:style w:type="paragraph" w:styleId="FootnoteText">
    <w:name w:val="footnote text"/>
    <w:basedOn w:val="Normal"/>
    <w:link w:val="FootnoteTextChar"/>
    <w:uiPriority w:val="99"/>
    <w:semiHidden/>
    <w:unhideWhenUsed/>
    <w:rsid w:val="009A6006"/>
    <w:pPr>
      <w:jc w:val="both"/>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9A6006"/>
    <w:rPr>
      <w:sz w:val="20"/>
      <w:szCs w:val="20"/>
      <w:lang w:val="en-US"/>
    </w:rPr>
  </w:style>
  <w:style w:type="character" w:styleId="FootnoteReference">
    <w:name w:val="footnote reference"/>
    <w:basedOn w:val="DefaultParagraphFont"/>
    <w:uiPriority w:val="99"/>
    <w:semiHidden/>
    <w:unhideWhenUsed/>
    <w:rsid w:val="009A6006"/>
    <w:rPr>
      <w:vertAlign w:val="superscript"/>
    </w:rPr>
  </w:style>
  <w:style w:type="paragraph" w:styleId="HTMLPreformatted">
    <w:name w:val="HTML Preformatted"/>
    <w:basedOn w:val="Normal"/>
    <w:link w:val="HTMLPreformattedChar"/>
    <w:uiPriority w:val="99"/>
    <w:unhideWhenUsed/>
    <w:rsid w:val="00C62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Courier New" w:hAnsi="Courier New" w:cs="Courier New"/>
      <w:sz w:val="20"/>
      <w:szCs w:val="20"/>
      <w:lang w:eastAsia="de-DE"/>
    </w:rPr>
  </w:style>
  <w:style w:type="character" w:customStyle="1" w:styleId="HTMLPreformattedChar">
    <w:name w:val="HTML Preformatted Char"/>
    <w:basedOn w:val="DefaultParagraphFont"/>
    <w:link w:val="HTMLPreformatted"/>
    <w:uiPriority w:val="99"/>
    <w:rsid w:val="00C62F61"/>
    <w:rPr>
      <w:rFonts w:ascii="Courier New" w:eastAsia="Times New Roman" w:hAnsi="Courier New" w:cs="Courier New"/>
      <w:sz w:val="20"/>
      <w:szCs w:val="20"/>
      <w:lang w:eastAsia="de-DE"/>
    </w:rPr>
  </w:style>
  <w:style w:type="character" w:styleId="HTMLCode">
    <w:name w:val="HTML Code"/>
    <w:basedOn w:val="DefaultParagraphFont"/>
    <w:uiPriority w:val="99"/>
    <w:semiHidden/>
    <w:unhideWhenUsed/>
    <w:rsid w:val="00C62F61"/>
    <w:rPr>
      <w:rFonts w:ascii="Courier New" w:eastAsia="Times New Roman" w:hAnsi="Courier New" w:cs="Courier New"/>
      <w:sz w:val="20"/>
      <w:szCs w:val="20"/>
    </w:rPr>
  </w:style>
  <w:style w:type="character" w:styleId="Emphasis">
    <w:name w:val="Emphasis"/>
    <w:basedOn w:val="DefaultParagraphFont"/>
    <w:uiPriority w:val="20"/>
    <w:qFormat/>
    <w:rsid w:val="007950FE"/>
    <w:rPr>
      <w:b/>
      <w:i/>
      <w:iCs/>
    </w:rPr>
  </w:style>
  <w:style w:type="paragraph" w:customStyle="1" w:styleId="Formatvorlage1">
    <w:name w:val="Formatvorlage1"/>
    <w:basedOn w:val="Heading3"/>
    <w:next w:val="Heading2"/>
    <w:qFormat/>
    <w:rsid w:val="007950FE"/>
  </w:style>
  <w:style w:type="paragraph" w:customStyle="1" w:styleId="Formatvorlage2">
    <w:name w:val="Formatvorlage2"/>
    <w:basedOn w:val="Heading3"/>
    <w:next w:val="Heading2"/>
    <w:autoRedefine/>
    <w:rsid w:val="007950FE"/>
  </w:style>
  <w:style w:type="character" w:styleId="IntenseEmphasis">
    <w:name w:val="Intense Emphasis"/>
    <w:basedOn w:val="DefaultParagraphFont"/>
    <w:uiPriority w:val="21"/>
    <w:qFormat/>
    <w:rsid w:val="007950FE"/>
    <w:rPr>
      <w:i/>
      <w:iCs/>
      <w:color w:val="4F81BD" w:themeColor="accent1"/>
    </w:rPr>
  </w:style>
  <w:style w:type="character" w:styleId="SubtleEmphasis">
    <w:name w:val="Subtle Emphasis"/>
    <w:basedOn w:val="DefaultParagraphFont"/>
    <w:uiPriority w:val="19"/>
    <w:qFormat/>
    <w:rsid w:val="007950FE"/>
    <w:rPr>
      <w:i/>
      <w:iCs/>
      <w:color w:val="404040" w:themeColor="text1" w:themeTint="BF"/>
    </w:rPr>
  </w:style>
  <w:style w:type="paragraph" w:styleId="Title">
    <w:name w:val="Title"/>
    <w:basedOn w:val="Normal"/>
    <w:next w:val="Normal"/>
    <w:link w:val="TitleChar"/>
    <w:uiPriority w:val="10"/>
    <w:qFormat/>
    <w:rsid w:val="000A1984"/>
    <w:pPr>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984"/>
    <w:rPr>
      <w:rFonts w:asciiTheme="majorHAnsi" w:eastAsiaTheme="majorEastAsia" w:hAnsiTheme="majorHAnsi" w:cstheme="majorBidi"/>
      <w:spacing w:val="-10"/>
      <w:kern w:val="28"/>
      <w:sz w:val="56"/>
      <w:szCs w:val="56"/>
    </w:rPr>
  </w:style>
  <w:style w:type="character" w:customStyle="1" w:styleId="glossarycontent">
    <w:name w:val="glossarycontent"/>
    <w:basedOn w:val="DefaultParagraphFont"/>
    <w:rsid w:val="00BC42DB"/>
  </w:style>
  <w:style w:type="paragraph" w:styleId="Revision">
    <w:name w:val="Revision"/>
    <w:hidden/>
    <w:uiPriority w:val="99"/>
    <w:semiHidden/>
    <w:rsid w:val="00C61525"/>
    <w:pPr>
      <w:spacing w:after="0" w:line="240" w:lineRule="auto"/>
    </w:pPr>
    <w:rPr>
      <w:sz w:val="24"/>
    </w:rPr>
  </w:style>
  <w:style w:type="paragraph" w:styleId="Caption">
    <w:name w:val="caption"/>
    <w:basedOn w:val="Normal"/>
    <w:next w:val="Normal"/>
    <w:uiPriority w:val="35"/>
    <w:unhideWhenUsed/>
    <w:qFormat/>
    <w:rsid w:val="00417B2F"/>
    <w:pPr>
      <w:spacing w:after="200"/>
      <w:jc w:val="both"/>
    </w:pPr>
    <w:rPr>
      <w:rFonts w:eastAsiaTheme="minorHAnsi" w:cstheme="minorBidi"/>
      <w:iCs/>
      <w:sz w:val="22"/>
      <w:szCs w:val="18"/>
    </w:rPr>
  </w:style>
  <w:style w:type="character" w:customStyle="1" w:styleId="st">
    <w:name w:val="st"/>
    <w:basedOn w:val="DefaultParagraphFont"/>
    <w:rsid w:val="00F8628A"/>
  </w:style>
  <w:style w:type="paragraph" w:styleId="TOC4">
    <w:name w:val="toc 4"/>
    <w:basedOn w:val="Normal"/>
    <w:next w:val="Normal"/>
    <w:autoRedefine/>
    <w:uiPriority w:val="39"/>
    <w:unhideWhenUsed/>
    <w:rsid w:val="00E567F7"/>
    <w:pPr>
      <w:spacing w:after="100" w:line="276" w:lineRule="auto"/>
      <w:ind w:left="660"/>
      <w:jc w:val="both"/>
    </w:pPr>
    <w:rPr>
      <w:rFonts w:asciiTheme="minorHAnsi" w:eastAsiaTheme="minorEastAsia" w:hAnsiTheme="minorHAnsi" w:cstheme="minorBidi"/>
      <w:sz w:val="22"/>
      <w:szCs w:val="22"/>
      <w:lang w:eastAsia="de-DE"/>
    </w:rPr>
  </w:style>
  <w:style w:type="paragraph" w:styleId="TOC5">
    <w:name w:val="toc 5"/>
    <w:basedOn w:val="Normal"/>
    <w:next w:val="Normal"/>
    <w:autoRedefine/>
    <w:uiPriority w:val="39"/>
    <w:unhideWhenUsed/>
    <w:rsid w:val="00E567F7"/>
    <w:pPr>
      <w:spacing w:after="100" w:line="276" w:lineRule="auto"/>
      <w:ind w:left="880"/>
      <w:jc w:val="both"/>
    </w:pPr>
    <w:rPr>
      <w:rFonts w:asciiTheme="minorHAnsi" w:eastAsiaTheme="minorEastAsia" w:hAnsiTheme="minorHAnsi" w:cstheme="minorBidi"/>
      <w:sz w:val="22"/>
      <w:szCs w:val="22"/>
      <w:lang w:eastAsia="de-DE"/>
    </w:rPr>
  </w:style>
  <w:style w:type="paragraph" w:styleId="TOC6">
    <w:name w:val="toc 6"/>
    <w:basedOn w:val="Normal"/>
    <w:next w:val="Normal"/>
    <w:autoRedefine/>
    <w:uiPriority w:val="39"/>
    <w:unhideWhenUsed/>
    <w:rsid w:val="00E567F7"/>
    <w:pPr>
      <w:spacing w:after="100" w:line="276" w:lineRule="auto"/>
      <w:ind w:left="1100"/>
      <w:jc w:val="both"/>
    </w:pPr>
    <w:rPr>
      <w:rFonts w:asciiTheme="minorHAnsi" w:eastAsiaTheme="minorEastAsia" w:hAnsiTheme="minorHAnsi" w:cstheme="minorBidi"/>
      <w:sz w:val="22"/>
      <w:szCs w:val="22"/>
      <w:lang w:eastAsia="de-DE"/>
    </w:rPr>
  </w:style>
  <w:style w:type="paragraph" w:styleId="TOC7">
    <w:name w:val="toc 7"/>
    <w:basedOn w:val="Normal"/>
    <w:next w:val="Normal"/>
    <w:autoRedefine/>
    <w:uiPriority w:val="39"/>
    <w:unhideWhenUsed/>
    <w:rsid w:val="00E567F7"/>
    <w:pPr>
      <w:spacing w:after="100" w:line="276" w:lineRule="auto"/>
      <w:ind w:left="1320"/>
      <w:jc w:val="both"/>
    </w:pPr>
    <w:rPr>
      <w:rFonts w:asciiTheme="minorHAnsi" w:eastAsiaTheme="minorEastAsia" w:hAnsiTheme="minorHAnsi" w:cstheme="minorBidi"/>
      <w:sz w:val="22"/>
      <w:szCs w:val="22"/>
      <w:lang w:eastAsia="de-DE"/>
    </w:rPr>
  </w:style>
  <w:style w:type="paragraph" w:styleId="TOC8">
    <w:name w:val="toc 8"/>
    <w:basedOn w:val="Normal"/>
    <w:next w:val="Normal"/>
    <w:autoRedefine/>
    <w:uiPriority w:val="39"/>
    <w:unhideWhenUsed/>
    <w:rsid w:val="00E567F7"/>
    <w:pPr>
      <w:spacing w:after="100" w:line="276" w:lineRule="auto"/>
      <w:ind w:left="1540"/>
      <w:jc w:val="both"/>
    </w:pPr>
    <w:rPr>
      <w:rFonts w:asciiTheme="minorHAnsi" w:eastAsiaTheme="minorEastAsia" w:hAnsiTheme="minorHAnsi" w:cstheme="minorBidi"/>
      <w:sz w:val="22"/>
      <w:szCs w:val="22"/>
      <w:lang w:eastAsia="de-DE"/>
    </w:rPr>
  </w:style>
  <w:style w:type="paragraph" w:styleId="TOC9">
    <w:name w:val="toc 9"/>
    <w:basedOn w:val="Normal"/>
    <w:next w:val="Normal"/>
    <w:autoRedefine/>
    <w:uiPriority w:val="39"/>
    <w:unhideWhenUsed/>
    <w:rsid w:val="00E567F7"/>
    <w:pPr>
      <w:spacing w:after="100" w:line="276" w:lineRule="auto"/>
      <w:ind w:left="1760"/>
      <w:jc w:val="both"/>
    </w:pPr>
    <w:rPr>
      <w:rFonts w:asciiTheme="minorHAnsi" w:eastAsiaTheme="minorEastAsia" w:hAnsiTheme="minorHAnsi" w:cstheme="minorBidi"/>
      <w:sz w:val="22"/>
      <w:szCs w:val="22"/>
      <w:lang w:eastAsia="de-DE"/>
    </w:rPr>
  </w:style>
  <w:style w:type="character" w:customStyle="1" w:styleId="UnresolvedMention1">
    <w:name w:val="Unresolved Mention1"/>
    <w:basedOn w:val="DefaultParagraphFont"/>
    <w:uiPriority w:val="99"/>
    <w:semiHidden/>
    <w:unhideWhenUsed/>
    <w:rsid w:val="005965E8"/>
    <w:rPr>
      <w:color w:val="605E5C"/>
      <w:shd w:val="clear" w:color="auto" w:fill="E1DFDD"/>
    </w:rPr>
  </w:style>
  <w:style w:type="character" w:styleId="UnresolvedMention">
    <w:name w:val="Unresolved Mention"/>
    <w:basedOn w:val="DefaultParagraphFont"/>
    <w:uiPriority w:val="99"/>
    <w:unhideWhenUsed/>
    <w:rsid w:val="008C676E"/>
    <w:rPr>
      <w:color w:val="605E5C"/>
      <w:shd w:val="clear" w:color="auto" w:fill="E1DFDD"/>
    </w:rPr>
  </w:style>
  <w:style w:type="paragraph" w:customStyle="1" w:styleId="EndNoteBibliographyTitle">
    <w:name w:val="EndNote Bibliography Title"/>
    <w:basedOn w:val="Normal"/>
    <w:link w:val="EndNoteBibliographyTitleChar"/>
    <w:rsid w:val="000E2596"/>
    <w:pPr>
      <w:spacing w:line="276" w:lineRule="auto"/>
      <w:jc w:val="center"/>
    </w:pPr>
    <w:rPr>
      <w:rFonts w:ascii="Calibri" w:eastAsiaTheme="minorHAnsi" w:hAnsi="Calibri" w:cs="Calibri"/>
      <w:noProof/>
      <w:szCs w:val="22"/>
    </w:rPr>
  </w:style>
  <w:style w:type="character" w:customStyle="1" w:styleId="EndNoteBibliographyTitleChar">
    <w:name w:val="EndNote Bibliography Title Char"/>
    <w:basedOn w:val="DefaultParagraphFont"/>
    <w:link w:val="EndNoteBibliographyTitle"/>
    <w:rsid w:val="000E2596"/>
    <w:rPr>
      <w:rFonts w:ascii="Calibri" w:hAnsi="Calibri" w:cs="Calibri"/>
      <w:noProof/>
      <w:sz w:val="24"/>
      <w:lang w:val="en-US"/>
    </w:rPr>
  </w:style>
  <w:style w:type="paragraph" w:customStyle="1" w:styleId="EndNoteBibliography">
    <w:name w:val="EndNote Bibliography"/>
    <w:basedOn w:val="Normal"/>
    <w:link w:val="EndNoteBibliographyChar"/>
    <w:rsid w:val="000E2596"/>
    <w:pPr>
      <w:spacing w:after="200"/>
      <w:jc w:val="both"/>
    </w:pPr>
    <w:rPr>
      <w:rFonts w:ascii="Calibri" w:eastAsiaTheme="minorHAnsi" w:hAnsi="Calibri" w:cs="Calibri"/>
      <w:noProof/>
      <w:szCs w:val="22"/>
    </w:rPr>
  </w:style>
  <w:style w:type="character" w:customStyle="1" w:styleId="EndNoteBibliographyChar">
    <w:name w:val="EndNote Bibliography Char"/>
    <w:basedOn w:val="DefaultParagraphFont"/>
    <w:link w:val="EndNoteBibliography"/>
    <w:rsid w:val="000E2596"/>
    <w:rPr>
      <w:rFonts w:ascii="Calibri" w:hAnsi="Calibri" w:cs="Calibri"/>
      <w:noProof/>
      <w:sz w:val="24"/>
      <w:lang w:val="en-US"/>
    </w:rPr>
  </w:style>
  <w:style w:type="character" w:styleId="Mention">
    <w:name w:val="Mention"/>
    <w:basedOn w:val="DefaultParagraphFont"/>
    <w:uiPriority w:val="99"/>
    <w:unhideWhenUsed/>
    <w:rsid w:val="001A474D"/>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469118">
      <w:bodyDiv w:val="1"/>
      <w:marLeft w:val="0"/>
      <w:marRight w:val="0"/>
      <w:marTop w:val="0"/>
      <w:marBottom w:val="0"/>
      <w:divBdr>
        <w:top w:val="none" w:sz="0" w:space="0" w:color="auto"/>
        <w:left w:val="none" w:sz="0" w:space="0" w:color="auto"/>
        <w:bottom w:val="none" w:sz="0" w:space="0" w:color="auto"/>
        <w:right w:val="none" w:sz="0" w:space="0" w:color="auto"/>
      </w:divBdr>
    </w:div>
    <w:div w:id="206529135">
      <w:bodyDiv w:val="1"/>
      <w:marLeft w:val="0"/>
      <w:marRight w:val="0"/>
      <w:marTop w:val="0"/>
      <w:marBottom w:val="0"/>
      <w:divBdr>
        <w:top w:val="none" w:sz="0" w:space="0" w:color="auto"/>
        <w:left w:val="none" w:sz="0" w:space="0" w:color="auto"/>
        <w:bottom w:val="none" w:sz="0" w:space="0" w:color="auto"/>
        <w:right w:val="none" w:sz="0" w:space="0" w:color="auto"/>
      </w:divBdr>
    </w:div>
    <w:div w:id="259341388">
      <w:bodyDiv w:val="1"/>
      <w:marLeft w:val="0"/>
      <w:marRight w:val="0"/>
      <w:marTop w:val="0"/>
      <w:marBottom w:val="0"/>
      <w:divBdr>
        <w:top w:val="none" w:sz="0" w:space="0" w:color="auto"/>
        <w:left w:val="none" w:sz="0" w:space="0" w:color="auto"/>
        <w:bottom w:val="none" w:sz="0" w:space="0" w:color="auto"/>
        <w:right w:val="none" w:sz="0" w:space="0" w:color="auto"/>
      </w:divBdr>
    </w:div>
    <w:div w:id="273562468">
      <w:bodyDiv w:val="1"/>
      <w:marLeft w:val="0"/>
      <w:marRight w:val="0"/>
      <w:marTop w:val="0"/>
      <w:marBottom w:val="0"/>
      <w:divBdr>
        <w:top w:val="none" w:sz="0" w:space="0" w:color="auto"/>
        <w:left w:val="none" w:sz="0" w:space="0" w:color="auto"/>
        <w:bottom w:val="none" w:sz="0" w:space="0" w:color="auto"/>
        <w:right w:val="none" w:sz="0" w:space="0" w:color="auto"/>
      </w:divBdr>
    </w:div>
    <w:div w:id="363094618">
      <w:bodyDiv w:val="1"/>
      <w:marLeft w:val="0"/>
      <w:marRight w:val="0"/>
      <w:marTop w:val="0"/>
      <w:marBottom w:val="0"/>
      <w:divBdr>
        <w:top w:val="none" w:sz="0" w:space="0" w:color="auto"/>
        <w:left w:val="none" w:sz="0" w:space="0" w:color="auto"/>
        <w:bottom w:val="none" w:sz="0" w:space="0" w:color="auto"/>
        <w:right w:val="none" w:sz="0" w:space="0" w:color="auto"/>
      </w:divBdr>
    </w:div>
    <w:div w:id="407579651">
      <w:bodyDiv w:val="1"/>
      <w:marLeft w:val="0"/>
      <w:marRight w:val="0"/>
      <w:marTop w:val="0"/>
      <w:marBottom w:val="0"/>
      <w:divBdr>
        <w:top w:val="none" w:sz="0" w:space="0" w:color="auto"/>
        <w:left w:val="none" w:sz="0" w:space="0" w:color="auto"/>
        <w:bottom w:val="none" w:sz="0" w:space="0" w:color="auto"/>
        <w:right w:val="none" w:sz="0" w:space="0" w:color="auto"/>
      </w:divBdr>
    </w:div>
    <w:div w:id="450780652">
      <w:bodyDiv w:val="1"/>
      <w:marLeft w:val="0"/>
      <w:marRight w:val="0"/>
      <w:marTop w:val="0"/>
      <w:marBottom w:val="0"/>
      <w:divBdr>
        <w:top w:val="none" w:sz="0" w:space="0" w:color="auto"/>
        <w:left w:val="none" w:sz="0" w:space="0" w:color="auto"/>
        <w:bottom w:val="none" w:sz="0" w:space="0" w:color="auto"/>
        <w:right w:val="none" w:sz="0" w:space="0" w:color="auto"/>
      </w:divBdr>
    </w:div>
    <w:div w:id="531308074">
      <w:bodyDiv w:val="1"/>
      <w:marLeft w:val="0"/>
      <w:marRight w:val="0"/>
      <w:marTop w:val="0"/>
      <w:marBottom w:val="0"/>
      <w:divBdr>
        <w:top w:val="none" w:sz="0" w:space="0" w:color="auto"/>
        <w:left w:val="none" w:sz="0" w:space="0" w:color="auto"/>
        <w:bottom w:val="none" w:sz="0" w:space="0" w:color="auto"/>
        <w:right w:val="none" w:sz="0" w:space="0" w:color="auto"/>
      </w:divBdr>
    </w:div>
    <w:div w:id="621300688">
      <w:bodyDiv w:val="1"/>
      <w:marLeft w:val="0"/>
      <w:marRight w:val="0"/>
      <w:marTop w:val="0"/>
      <w:marBottom w:val="0"/>
      <w:divBdr>
        <w:top w:val="none" w:sz="0" w:space="0" w:color="auto"/>
        <w:left w:val="none" w:sz="0" w:space="0" w:color="auto"/>
        <w:bottom w:val="none" w:sz="0" w:space="0" w:color="auto"/>
        <w:right w:val="none" w:sz="0" w:space="0" w:color="auto"/>
      </w:divBdr>
    </w:div>
    <w:div w:id="681978253">
      <w:bodyDiv w:val="1"/>
      <w:marLeft w:val="0"/>
      <w:marRight w:val="0"/>
      <w:marTop w:val="0"/>
      <w:marBottom w:val="0"/>
      <w:divBdr>
        <w:top w:val="none" w:sz="0" w:space="0" w:color="auto"/>
        <w:left w:val="none" w:sz="0" w:space="0" w:color="auto"/>
        <w:bottom w:val="none" w:sz="0" w:space="0" w:color="auto"/>
        <w:right w:val="none" w:sz="0" w:space="0" w:color="auto"/>
      </w:divBdr>
      <w:divsChild>
        <w:div w:id="1797915111">
          <w:marLeft w:val="0"/>
          <w:marRight w:val="0"/>
          <w:marTop w:val="0"/>
          <w:marBottom w:val="0"/>
          <w:divBdr>
            <w:top w:val="none" w:sz="0" w:space="0" w:color="auto"/>
            <w:left w:val="none" w:sz="0" w:space="0" w:color="auto"/>
            <w:bottom w:val="none" w:sz="0" w:space="0" w:color="auto"/>
            <w:right w:val="none" w:sz="0" w:space="0" w:color="auto"/>
          </w:divBdr>
        </w:div>
        <w:div w:id="2139637916">
          <w:marLeft w:val="0"/>
          <w:marRight w:val="0"/>
          <w:marTop w:val="0"/>
          <w:marBottom w:val="0"/>
          <w:divBdr>
            <w:top w:val="none" w:sz="0" w:space="0" w:color="auto"/>
            <w:left w:val="none" w:sz="0" w:space="0" w:color="auto"/>
            <w:bottom w:val="none" w:sz="0" w:space="0" w:color="auto"/>
            <w:right w:val="none" w:sz="0" w:space="0" w:color="auto"/>
          </w:divBdr>
        </w:div>
      </w:divsChild>
    </w:div>
    <w:div w:id="697976240">
      <w:bodyDiv w:val="1"/>
      <w:marLeft w:val="0"/>
      <w:marRight w:val="0"/>
      <w:marTop w:val="0"/>
      <w:marBottom w:val="0"/>
      <w:divBdr>
        <w:top w:val="none" w:sz="0" w:space="0" w:color="auto"/>
        <w:left w:val="none" w:sz="0" w:space="0" w:color="auto"/>
        <w:bottom w:val="none" w:sz="0" w:space="0" w:color="auto"/>
        <w:right w:val="none" w:sz="0" w:space="0" w:color="auto"/>
      </w:divBdr>
    </w:div>
    <w:div w:id="810099322">
      <w:bodyDiv w:val="1"/>
      <w:marLeft w:val="0"/>
      <w:marRight w:val="0"/>
      <w:marTop w:val="0"/>
      <w:marBottom w:val="0"/>
      <w:divBdr>
        <w:top w:val="none" w:sz="0" w:space="0" w:color="auto"/>
        <w:left w:val="none" w:sz="0" w:space="0" w:color="auto"/>
        <w:bottom w:val="none" w:sz="0" w:space="0" w:color="auto"/>
        <w:right w:val="none" w:sz="0" w:space="0" w:color="auto"/>
      </w:divBdr>
    </w:div>
    <w:div w:id="949168092">
      <w:bodyDiv w:val="1"/>
      <w:marLeft w:val="0"/>
      <w:marRight w:val="0"/>
      <w:marTop w:val="0"/>
      <w:marBottom w:val="0"/>
      <w:divBdr>
        <w:top w:val="none" w:sz="0" w:space="0" w:color="auto"/>
        <w:left w:val="none" w:sz="0" w:space="0" w:color="auto"/>
        <w:bottom w:val="none" w:sz="0" w:space="0" w:color="auto"/>
        <w:right w:val="none" w:sz="0" w:space="0" w:color="auto"/>
      </w:divBdr>
    </w:div>
    <w:div w:id="1053501137">
      <w:bodyDiv w:val="1"/>
      <w:marLeft w:val="0"/>
      <w:marRight w:val="0"/>
      <w:marTop w:val="0"/>
      <w:marBottom w:val="0"/>
      <w:divBdr>
        <w:top w:val="none" w:sz="0" w:space="0" w:color="auto"/>
        <w:left w:val="none" w:sz="0" w:space="0" w:color="auto"/>
        <w:bottom w:val="none" w:sz="0" w:space="0" w:color="auto"/>
        <w:right w:val="none" w:sz="0" w:space="0" w:color="auto"/>
      </w:divBdr>
    </w:div>
    <w:div w:id="1077361059">
      <w:bodyDiv w:val="1"/>
      <w:marLeft w:val="0"/>
      <w:marRight w:val="0"/>
      <w:marTop w:val="0"/>
      <w:marBottom w:val="0"/>
      <w:divBdr>
        <w:top w:val="none" w:sz="0" w:space="0" w:color="auto"/>
        <w:left w:val="none" w:sz="0" w:space="0" w:color="auto"/>
        <w:bottom w:val="none" w:sz="0" w:space="0" w:color="auto"/>
        <w:right w:val="none" w:sz="0" w:space="0" w:color="auto"/>
      </w:divBdr>
    </w:div>
    <w:div w:id="1082801035">
      <w:bodyDiv w:val="1"/>
      <w:marLeft w:val="0"/>
      <w:marRight w:val="0"/>
      <w:marTop w:val="0"/>
      <w:marBottom w:val="0"/>
      <w:divBdr>
        <w:top w:val="none" w:sz="0" w:space="0" w:color="auto"/>
        <w:left w:val="none" w:sz="0" w:space="0" w:color="auto"/>
        <w:bottom w:val="none" w:sz="0" w:space="0" w:color="auto"/>
        <w:right w:val="none" w:sz="0" w:space="0" w:color="auto"/>
      </w:divBdr>
    </w:div>
    <w:div w:id="1271737683">
      <w:bodyDiv w:val="1"/>
      <w:marLeft w:val="0"/>
      <w:marRight w:val="0"/>
      <w:marTop w:val="0"/>
      <w:marBottom w:val="0"/>
      <w:divBdr>
        <w:top w:val="none" w:sz="0" w:space="0" w:color="auto"/>
        <w:left w:val="none" w:sz="0" w:space="0" w:color="auto"/>
        <w:bottom w:val="none" w:sz="0" w:space="0" w:color="auto"/>
        <w:right w:val="none" w:sz="0" w:space="0" w:color="auto"/>
      </w:divBdr>
    </w:div>
    <w:div w:id="1279751170">
      <w:bodyDiv w:val="1"/>
      <w:marLeft w:val="0"/>
      <w:marRight w:val="0"/>
      <w:marTop w:val="0"/>
      <w:marBottom w:val="0"/>
      <w:divBdr>
        <w:top w:val="none" w:sz="0" w:space="0" w:color="auto"/>
        <w:left w:val="none" w:sz="0" w:space="0" w:color="auto"/>
        <w:bottom w:val="none" w:sz="0" w:space="0" w:color="auto"/>
        <w:right w:val="none" w:sz="0" w:space="0" w:color="auto"/>
      </w:divBdr>
    </w:div>
    <w:div w:id="1391923135">
      <w:bodyDiv w:val="1"/>
      <w:marLeft w:val="0"/>
      <w:marRight w:val="0"/>
      <w:marTop w:val="0"/>
      <w:marBottom w:val="0"/>
      <w:divBdr>
        <w:top w:val="none" w:sz="0" w:space="0" w:color="auto"/>
        <w:left w:val="none" w:sz="0" w:space="0" w:color="auto"/>
        <w:bottom w:val="none" w:sz="0" w:space="0" w:color="auto"/>
        <w:right w:val="none" w:sz="0" w:space="0" w:color="auto"/>
      </w:divBdr>
    </w:div>
    <w:div w:id="1472475489">
      <w:bodyDiv w:val="1"/>
      <w:marLeft w:val="0"/>
      <w:marRight w:val="0"/>
      <w:marTop w:val="0"/>
      <w:marBottom w:val="0"/>
      <w:divBdr>
        <w:top w:val="none" w:sz="0" w:space="0" w:color="auto"/>
        <w:left w:val="none" w:sz="0" w:space="0" w:color="auto"/>
        <w:bottom w:val="none" w:sz="0" w:space="0" w:color="auto"/>
        <w:right w:val="none" w:sz="0" w:space="0" w:color="auto"/>
      </w:divBdr>
    </w:div>
    <w:div w:id="1628386937">
      <w:bodyDiv w:val="1"/>
      <w:marLeft w:val="0"/>
      <w:marRight w:val="0"/>
      <w:marTop w:val="0"/>
      <w:marBottom w:val="0"/>
      <w:divBdr>
        <w:top w:val="none" w:sz="0" w:space="0" w:color="auto"/>
        <w:left w:val="none" w:sz="0" w:space="0" w:color="auto"/>
        <w:bottom w:val="none" w:sz="0" w:space="0" w:color="auto"/>
        <w:right w:val="none" w:sz="0" w:space="0" w:color="auto"/>
      </w:divBdr>
    </w:div>
    <w:div w:id="1668166731">
      <w:bodyDiv w:val="1"/>
      <w:marLeft w:val="0"/>
      <w:marRight w:val="0"/>
      <w:marTop w:val="0"/>
      <w:marBottom w:val="0"/>
      <w:divBdr>
        <w:top w:val="none" w:sz="0" w:space="0" w:color="auto"/>
        <w:left w:val="none" w:sz="0" w:space="0" w:color="auto"/>
        <w:bottom w:val="none" w:sz="0" w:space="0" w:color="auto"/>
        <w:right w:val="none" w:sz="0" w:space="0" w:color="auto"/>
      </w:divBdr>
    </w:div>
    <w:div w:id="1697272114">
      <w:bodyDiv w:val="1"/>
      <w:marLeft w:val="0"/>
      <w:marRight w:val="0"/>
      <w:marTop w:val="0"/>
      <w:marBottom w:val="0"/>
      <w:divBdr>
        <w:top w:val="none" w:sz="0" w:space="0" w:color="auto"/>
        <w:left w:val="none" w:sz="0" w:space="0" w:color="auto"/>
        <w:bottom w:val="none" w:sz="0" w:space="0" w:color="auto"/>
        <w:right w:val="none" w:sz="0" w:space="0" w:color="auto"/>
      </w:divBdr>
    </w:div>
    <w:div w:id="1753358111">
      <w:bodyDiv w:val="1"/>
      <w:marLeft w:val="0"/>
      <w:marRight w:val="0"/>
      <w:marTop w:val="0"/>
      <w:marBottom w:val="0"/>
      <w:divBdr>
        <w:top w:val="none" w:sz="0" w:space="0" w:color="auto"/>
        <w:left w:val="none" w:sz="0" w:space="0" w:color="auto"/>
        <w:bottom w:val="none" w:sz="0" w:space="0" w:color="auto"/>
        <w:right w:val="none" w:sz="0" w:space="0" w:color="auto"/>
      </w:divBdr>
    </w:div>
    <w:div w:id="1755855957">
      <w:bodyDiv w:val="1"/>
      <w:marLeft w:val="0"/>
      <w:marRight w:val="0"/>
      <w:marTop w:val="0"/>
      <w:marBottom w:val="0"/>
      <w:divBdr>
        <w:top w:val="none" w:sz="0" w:space="0" w:color="auto"/>
        <w:left w:val="none" w:sz="0" w:space="0" w:color="auto"/>
        <w:bottom w:val="none" w:sz="0" w:space="0" w:color="auto"/>
        <w:right w:val="none" w:sz="0" w:space="0" w:color="auto"/>
      </w:divBdr>
    </w:div>
    <w:div w:id="1810056238">
      <w:bodyDiv w:val="1"/>
      <w:marLeft w:val="0"/>
      <w:marRight w:val="0"/>
      <w:marTop w:val="0"/>
      <w:marBottom w:val="0"/>
      <w:divBdr>
        <w:top w:val="none" w:sz="0" w:space="0" w:color="auto"/>
        <w:left w:val="none" w:sz="0" w:space="0" w:color="auto"/>
        <w:bottom w:val="none" w:sz="0" w:space="0" w:color="auto"/>
        <w:right w:val="none" w:sz="0" w:space="0" w:color="auto"/>
      </w:divBdr>
    </w:div>
    <w:div w:id="1986078595">
      <w:bodyDiv w:val="1"/>
      <w:marLeft w:val="0"/>
      <w:marRight w:val="0"/>
      <w:marTop w:val="0"/>
      <w:marBottom w:val="0"/>
      <w:divBdr>
        <w:top w:val="none" w:sz="0" w:space="0" w:color="auto"/>
        <w:left w:val="none" w:sz="0" w:space="0" w:color="auto"/>
        <w:bottom w:val="none" w:sz="0" w:space="0" w:color="auto"/>
        <w:right w:val="none" w:sz="0" w:space="0" w:color="auto"/>
      </w:divBdr>
    </w:div>
    <w:div w:id="2141533418">
      <w:bodyDiv w:val="1"/>
      <w:marLeft w:val="0"/>
      <w:marRight w:val="0"/>
      <w:marTop w:val="0"/>
      <w:marBottom w:val="0"/>
      <w:divBdr>
        <w:top w:val="none" w:sz="0" w:space="0" w:color="auto"/>
        <w:left w:val="none" w:sz="0" w:space="0" w:color="auto"/>
        <w:bottom w:val="none" w:sz="0" w:space="0" w:color="auto"/>
        <w:right w:val="none" w:sz="0" w:space="0" w:color="auto"/>
      </w:divBdr>
      <w:divsChild>
        <w:div w:id="1920287855">
          <w:marLeft w:val="0"/>
          <w:marRight w:val="0"/>
          <w:marTop w:val="0"/>
          <w:marBottom w:val="0"/>
          <w:divBdr>
            <w:top w:val="none" w:sz="0" w:space="0" w:color="auto"/>
            <w:left w:val="none" w:sz="0" w:space="0" w:color="auto"/>
            <w:bottom w:val="none" w:sz="0" w:space="0" w:color="auto"/>
            <w:right w:val="none" w:sz="0" w:space="0" w:color="auto"/>
          </w:divBdr>
        </w:div>
        <w:div w:id="20116350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3.xml"/><Relationship Id="rId21" Type="http://schemas.openxmlformats.org/officeDocument/2006/relationships/image" Target="media/image7.png"/><Relationship Id="rId42" Type="http://schemas.openxmlformats.org/officeDocument/2006/relationships/hyperlink" Target="https://www.wuhcag.com/audio-description-media-alternative-prerecorded/" TargetMode="External"/><Relationship Id="rId47" Type="http://schemas.openxmlformats.org/officeDocument/2006/relationships/hyperlink" Target="https://www.wuhcag.com/audio-control/" TargetMode="External"/><Relationship Id="rId63" Type="http://schemas.openxmlformats.org/officeDocument/2006/relationships/hyperlink" Target="https://www.wuhcag.com/labels-or-instructions/" TargetMode="External"/><Relationship Id="rId68" Type="http://schemas.openxmlformats.org/officeDocument/2006/relationships/hyperlink" Target="https://www.wuhcag.com/orientation/" TargetMode="External"/><Relationship Id="rId84" Type="http://schemas.openxmlformats.org/officeDocument/2006/relationships/hyperlink" Target="http://www.wuhcag.com/sign-language-pre-recorded/" TargetMode="External"/><Relationship Id="rId89" Type="http://schemas.openxmlformats.org/officeDocument/2006/relationships/hyperlink" Target="https://www.wuhcag.com/contrast-enhanced" TargetMode="External"/><Relationship Id="rId112" Type="http://schemas.openxmlformats.org/officeDocument/2006/relationships/header" Target="header1.xml"/><Relationship Id="rId16" Type="http://schemas.openxmlformats.org/officeDocument/2006/relationships/image" Target="media/image2.png"/><Relationship Id="rId107" Type="http://schemas.openxmlformats.org/officeDocument/2006/relationships/hyperlink" Target="https://www.wuhcag.com/change-on-request/"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hyperlink" Target="https://www.wuhcag.com/wcag-checklist/" TargetMode="External"/><Relationship Id="rId53" Type="http://schemas.openxmlformats.org/officeDocument/2006/relationships/hyperlink" Target="https://www.wuhcag.com/three-flashes-or-below-threshold/" TargetMode="External"/><Relationship Id="rId58" Type="http://schemas.openxmlformats.org/officeDocument/2006/relationships/hyperlink" Target="https://www.wuhcag.com/focus-visible/" TargetMode="External"/><Relationship Id="rId74" Type="http://schemas.openxmlformats.org/officeDocument/2006/relationships/hyperlink" Target="https://www.wuhcag.com/non-text-contrast/" TargetMode="External"/><Relationship Id="rId79" Type="http://schemas.openxmlformats.org/officeDocument/2006/relationships/hyperlink" Target="https://www.wuhcag.com/language-of-parts/" TargetMode="External"/><Relationship Id="rId102" Type="http://schemas.openxmlformats.org/officeDocument/2006/relationships/hyperlink" Target="https://www.wuhcag.com/section-headings/" TargetMode="External"/><Relationship Id="rId5" Type="http://schemas.openxmlformats.org/officeDocument/2006/relationships/numbering" Target="numbering.xml"/><Relationship Id="rId90" Type="http://schemas.openxmlformats.org/officeDocument/2006/relationships/hyperlink" Target="https://www.wuhcag.com/low-or-no-background-audio/" TargetMode="External"/><Relationship Id="rId95" Type="http://schemas.openxmlformats.org/officeDocument/2006/relationships/hyperlink" Target="https://www.wuhcag.com/interruptions/" TargetMode="External"/><Relationship Id="rId22" Type="http://schemas.openxmlformats.org/officeDocument/2006/relationships/image" Target="media/image8.png"/><Relationship Id="rId27" Type="http://schemas.openxmlformats.org/officeDocument/2006/relationships/image" Target="media/image12.tiff"/><Relationship Id="rId43" Type="http://schemas.openxmlformats.org/officeDocument/2006/relationships/hyperlink" Target="https://www.wuhcag.com/info-and-relationships/" TargetMode="External"/><Relationship Id="rId48" Type="http://schemas.openxmlformats.org/officeDocument/2006/relationships/hyperlink" Target="https://www.wuhcag.com/keyboard/" TargetMode="External"/><Relationship Id="rId64" Type="http://schemas.openxmlformats.org/officeDocument/2006/relationships/hyperlink" Target="https://www.wuhcag.com/parsing/" TargetMode="External"/><Relationship Id="rId69" Type="http://schemas.openxmlformats.org/officeDocument/2006/relationships/hyperlink" Target="https://www.wuhcag.com/identify-input-purpose/" TargetMode="External"/><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hyperlink" Target="https://www.wuhcag.com/consistent-navigation/" TargetMode="External"/><Relationship Id="rId85" Type="http://schemas.openxmlformats.org/officeDocument/2006/relationships/hyperlink" Target="https://www.wuhcag.com/extended-audio-description-pre-recorded/" TargetMode="External"/><Relationship Id="rId12" Type="http://schemas.openxmlformats.org/officeDocument/2006/relationships/comments" Target="comments.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hyperlink" Target="https://juicystudio.com/services/luminositycontrastratio.php" TargetMode="External"/><Relationship Id="rId59" Type="http://schemas.openxmlformats.org/officeDocument/2006/relationships/hyperlink" Target="https://www.wuhcag.com/language-of-page/" TargetMode="External"/><Relationship Id="rId103" Type="http://schemas.openxmlformats.org/officeDocument/2006/relationships/hyperlink" Target="https://www.wuhcag.com/unusual-words/" TargetMode="External"/><Relationship Id="rId108" Type="http://schemas.openxmlformats.org/officeDocument/2006/relationships/hyperlink" Target="https://www.wuhcag.com/help/" TargetMode="External"/><Relationship Id="rId54" Type="http://schemas.openxmlformats.org/officeDocument/2006/relationships/hyperlink" Target="https://www.wuhcag.com/bypass-blocks/" TargetMode="External"/><Relationship Id="rId70" Type="http://schemas.openxmlformats.org/officeDocument/2006/relationships/hyperlink" Target="https://www.wuhcag.com/contrast-minimum/" TargetMode="External"/><Relationship Id="rId75" Type="http://schemas.openxmlformats.org/officeDocument/2006/relationships/hyperlink" Target="https://www.wuhcag.com/text-spacing/" TargetMode="External"/><Relationship Id="rId91" Type="http://schemas.openxmlformats.org/officeDocument/2006/relationships/hyperlink" Target="https://www.wuhcag.com/visual-presentation/" TargetMode="External"/><Relationship Id="rId96" Type="http://schemas.openxmlformats.org/officeDocument/2006/relationships/hyperlink" Target="https://www.wuhcag.com/re-authenticating/"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testflight.apple.com/join/QozbzZUE" TargetMode="External"/><Relationship Id="rId28" Type="http://schemas.openxmlformats.org/officeDocument/2006/relationships/image" Target="media/image13.png"/><Relationship Id="rId49" Type="http://schemas.openxmlformats.org/officeDocument/2006/relationships/hyperlink" Target="https://www.wuhcag.com/no-keyboard-trap/" TargetMode="External"/><Relationship Id="rId114" Type="http://schemas.openxmlformats.org/officeDocument/2006/relationships/footer" Target="footer1.xml"/><Relationship Id="rId119"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www.wuhcag.com/meaningful-sequence/" TargetMode="External"/><Relationship Id="rId52" Type="http://schemas.openxmlformats.org/officeDocument/2006/relationships/hyperlink" Target="https://www.wuhcag.com/pause-stop-hide/" TargetMode="External"/><Relationship Id="rId60" Type="http://schemas.openxmlformats.org/officeDocument/2006/relationships/hyperlink" Target="https://www.wuhcag.com/on-focus/" TargetMode="External"/><Relationship Id="rId65" Type="http://schemas.openxmlformats.org/officeDocument/2006/relationships/hyperlink" Target="https://www.wuhcag.com/name-role-value/" TargetMode="External"/><Relationship Id="rId73" Type="http://schemas.openxmlformats.org/officeDocument/2006/relationships/hyperlink" Target="https://www.wuhcag.com/reflow/" TargetMode="External"/><Relationship Id="rId78" Type="http://schemas.openxmlformats.org/officeDocument/2006/relationships/hyperlink" Target="https://www.wuhcag.com/headings-and-labels/" TargetMode="External"/><Relationship Id="rId81" Type="http://schemas.openxmlformats.org/officeDocument/2006/relationships/hyperlink" Target="https://www.wuhcag.com/consistent-identification/" TargetMode="External"/><Relationship Id="rId86" Type="http://schemas.openxmlformats.org/officeDocument/2006/relationships/hyperlink" Target="https://www.wuhcag.com/media-alternative-pre-recorded/" TargetMode="External"/><Relationship Id="rId94" Type="http://schemas.openxmlformats.org/officeDocument/2006/relationships/hyperlink" Target="https://www.wuhcag.com/no-timing/" TargetMode="External"/><Relationship Id="rId99" Type="http://schemas.openxmlformats.org/officeDocument/2006/relationships/hyperlink" Target="https://www.wuhcag.com/animation-from-interactions/" TargetMode="External"/><Relationship Id="rId101" Type="http://schemas.openxmlformats.org/officeDocument/2006/relationships/hyperlink" Target="https://www.wuhcag.com/link-purpose-link-only/"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hyperlink" Target="https://www.wuhcag.com/non-text-content/" TargetMode="External"/><Relationship Id="rId109" Type="http://schemas.openxmlformats.org/officeDocument/2006/relationships/hyperlink" Target="https://www.wuhcag.com/error-prevention-all/" TargetMode="External"/><Relationship Id="rId34" Type="http://schemas.openxmlformats.org/officeDocument/2006/relationships/image" Target="media/image19.png"/><Relationship Id="rId50" Type="http://schemas.openxmlformats.org/officeDocument/2006/relationships/hyperlink" Target="https://www.wuhcag.com/character-key-shortcuts/" TargetMode="External"/><Relationship Id="rId55" Type="http://schemas.openxmlformats.org/officeDocument/2006/relationships/hyperlink" Target="https://www.wuhcag.com/page-titled/" TargetMode="External"/><Relationship Id="rId76" Type="http://schemas.openxmlformats.org/officeDocument/2006/relationships/hyperlink" Target="https://www.wuhcag.com/content-on-hover-or-focus/" TargetMode="External"/><Relationship Id="rId97" Type="http://schemas.openxmlformats.org/officeDocument/2006/relationships/hyperlink" Target="https://www.wuhcag.com/timeouts/" TargetMode="External"/><Relationship Id="rId104" Type="http://schemas.openxmlformats.org/officeDocument/2006/relationships/hyperlink" Target="https://www.wuhcag.com/abbreviations/" TargetMode="External"/><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wuhcag.com/resize-text/" TargetMode="External"/><Relationship Id="rId92" Type="http://schemas.openxmlformats.org/officeDocument/2006/relationships/hyperlink" Target="http://www.wuhcag.com/images-of-text-no-exception/"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wuhcag.com/audio-only-video-only-prerecorded/" TargetMode="External"/><Relationship Id="rId45" Type="http://schemas.openxmlformats.org/officeDocument/2006/relationships/hyperlink" Target="https://www.wuhcag.com/sensory-characteristics/" TargetMode="External"/><Relationship Id="rId66" Type="http://schemas.openxmlformats.org/officeDocument/2006/relationships/hyperlink" Target="https://www.wuhcag.com/captions-live/" TargetMode="External"/><Relationship Id="rId87" Type="http://schemas.openxmlformats.org/officeDocument/2006/relationships/hyperlink" Target="https://www.wuhcag.com/audio-only-live/" TargetMode="External"/><Relationship Id="rId110" Type="http://schemas.openxmlformats.org/officeDocument/2006/relationships/image" Target="media/image22.png"/><Relationship Id="rId115" Type="http://schemas.openxmlformats.org/officeDocument/2006/relationships/footer" Target="footer2.xml"/><Relationship Id="rId61" Type="http://schemas.openxmlformats.org/officeDocument/2006/relationships/hyperlink" Target="https://www.wuhcag.com/on-input/" TargetMode="External"/><Relationship Id="rId82" Type="http://schemas.openxmlformats.org/officeDocument/2006/relationships/hyperlink" Target="https://www.wuhcag.com/error-suggestion/" TargetMode="Externa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tiff"/><Relationship Id="rId56" Type="http://schemas.openxmlformats.org/officeDocument/2006/relationships/hyperlink" Target="https://www.wuhcag.com/focus-order/" TargetMode="External"/><Relationship Id="rId77" Type="http://schemas.openxmlformats.org/officeDocument/2006/relationships/hyperlink" Target="https://www.wuhcag.com/multiple-ways/" TargetMode="External"/><Relationship Id="rId100" Type="http://schemas.openxmlformats.org/officeDocument/2006/relationships/hyperlink" Target="https://www.wuhcag.com/location/" TargetMode="External"/><Relationship Id="rId105" Type="http://schemas.openxmlformats.org/officeDocument/2006/relationships/hyperlink" Target="https://www.wuhcag.com/reading-level/" TargetMode="External"/><Relationship Id="rId8" Type="http://schemas.openxmlformats.org/officeDocument/2006/relationships/webSettings" Target="webSettings.xml"/><Relationship Id="rId51" Type="http://schemas.openxmlformats.org/officeDocument/2006/relationships/hyperlink" Target="https://www.wuhcag.com/timing-adjustable/" TargetMode="External"/><Relationship Id="rId72" Type="http://schemas.openxmlformats.org/officeDocument/2006/relationships/hyperlink" Target="https://www.wuhcag.com/images-of-text/" TargetMode="External"/><Relationship Id="rId93" Type="http://schemas.openxmlformats.org/officeDocument/2006/relationships/hyperlink" Target="https://www.wuhcag.com/keyboard-no-exception/" TargetMode="External"/><Relationship Id="rId98" Type="http://schemas.openxmlformats.org/officeDocument/2006/relationships/hyperlink" Target="https://www.wuhcag.com/three-flashes/"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www.wuhcag.com/use-of-colour/" TargetMode="External"/><Relationship Id="rId67" Type="http://schemas.openxmlformats.org/officeDocument/2006/relationships/hyperlink" Target="https://www.wuhcag.com/audio-description-prerecorded/" TargetMode="External"/><Relationship Id="rId116"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hyperlink" Target="https://www.wuhcag.com/captions-prerecorded/" TargetMode="External"/><Relationship Id="rId62" Type="http://schemas.openxmlformats.org/officeDocument/2006/relationships/hyperlink" Target="https://www.wuhcag.com/error-identification/" TargetMode="External"/><Relationship Id="rId83" Type="http://schemas.openxmlformats.org/officeDocument/2006/relationships/hyperlink" Target="https://www.wuhcag.com/error-prevention-legal-financial-data/" TargetMode="External"/><Relationship Id="rId88" Type="http://schemas.openxmlformats.org/officeDocument/2006/relationships/hyperlink" Target="https://www.wuhcag.com/identify-purpose/" TargetMode="External"/><Relationship Id="rId111" Type="http://schemas.openxmlformats.org/officeDocument/2006/relationships/image" Target="media/image23.png"/><Relationship Id="rId15" Type="http://schemas.microsoft.com/office/2018/08/relationships/commentsExtensible" Target="commentsExtensible.xml"/><Relationship Id="rId36" Type="http://schemas.openxmlformats.org/officeDocument/2006/relationships/image" Target="media/image21.png"/><Relationship Id="rId57" Type="http://schemas.openxmlformats.org/officeDocument/2006/relationships/hyperlink" Target="https://www.wuhcag.com/link-purpose-in-context/" TargetMode="External"/><Relationship Id="rId106" Type="http://schemas.openxmlformats.org/officeDocument/2006/relationships/hyperlink" Target="https://www.wuhcag.com/pronunciatio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ert\Subversion%20-%20aditerna\01%20GmbH%20und%20Organisation\81%20Templates\01%20Allgemei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4FFE00-8372-4444-A2E8-518F6319D541}">
  <we:reference id="wa200000113" version="1.0.0.0" store="en-001" storeType="OMEX"/>
  <we:alternateReferences>
    <we:reference id="WA200000113" version="1.0.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181B6A3E343B544AC8C338501DF2476" ma:contentTypeVersion="9" ma:contentTypeDescription="Create a new document." ma:contentTypeScope="" ma:versionID="f4b26a353a8ff8dd37cc83ef163658d9">
  <xsd:schema xmlns:xsd="http://www.w3.org/2001/XMLSchema" xmlns:xs="http://www.w3.org/2001/XMLSchema" xmlns:p="http://schemas.microsoft.com/office/2006/metadata/properties" xmlns:ns2="fa8d4538-8d80-4036-9376-7d152435f022" targetNamespace="http://schemas.microsoft.com/office/2006/metadata/properties" ma:root="true" ma:fieldsID="29a9565ac85badb32ad509104f8eb79c" ns2:_="">
    <xsd:import namespace="fa8d4538-8d80-4036-9376-7d152435f02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8d4538-8d80-4036-9376-7d152435f0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05E851-52AD-48A5-8073-C91867BBF949}">
  <ds:schemaRefs>
    <ds:schemaRef ds:uri="http://schemas.microsoft.com/sharepoint/v3/contenttype/forms"/>
  </ds:schemaRefs>
</ds:datastoreItem>
</file>

<file path=customXml/itemProps2.xml><?xml version="1.0" encoding="utf-8"?>
<ds:datastoreItem xmlns:ds="http://schemas.openxmlformats.org/officeDocument/2006/customXml" ds:itemID="{47E9F081-0EC0-4347-8FFF-E8DFEA92CDD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24AEAE4-8D34-4732-A68B-B412A0956871}">
  <ds:schemaRefs>
    <ds:schemaRef ds:uri="http://schemas.openxmlformats.org/officeDocument/2006/bibliography"/>
  </ds:schemaRefs>
</ds:datastoreItem>
</file>

<file path=customXml/itemProps4.xml><?xml version="1.0" encoding="utf-8"?>
<ds:datastoreItem xmlns:ds="http://schemas.openxmlformats.org/officeDocument/2006/customXml" ds:itemID="{FBC1C562-4CC4-4C89-B276-5A85B14D14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8d4538-8d80-4036-9376-7d152435f0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C:\Users\robert\Subversion - aditerna\01 GmbH und Organisation\81 Templates\01 Allgemein.dotx</Template>
  <TotalTime>1</TotalTime>
  <Pages>27</Pages>
  <Words>5267</Words>
  <Characters>30028</Characters>
  <Application>Microsoft Office Word</Application>
  <DocSecurity>0</DocSecurity>
  <Lines>250</Lines>
  <Paragraphs>70</Paragraphs>
  <ScaleCrop>false</ScaleCrop>
  <Company>aditerna GmbH</Company>
  <LinksUpToDate>false</LinksUpToDate>
  <CharactersWithSpaces>35225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Rechowicz, Krzysztof J.</dc:creator>
  <cp:keywords/>
  <cp:lastModifiedBy>Feldhaus, Brandon</cp:lastModifiedBy>
  <cp:revision>2</cp:revision>
  <cp:lastPrinted>2018-08-24T19:01:00Z</cp:lastPrinted>
  <dcterms:created xsi:type="dcterms:W3CDTF">2021-05-07T18:59:00Z</dcterms:created>
  <dcterms:modified xsi:type="dcterms:W3CDTF">2021-05-07T18:59:00Z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0x010100D181B6A3E343B544AC8C338501DF2476</vt:lpwstr>
  </property>
</Properties>
</file>